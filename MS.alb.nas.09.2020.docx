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19DE80" w14:textId="067564F6" w:rsidR="00955E6C" w:rsidRPr="00920014" w:rsidRDefault="00540D58" w:rsidP="00570DB4">
      <w:pPr>
        <w:jc w:val="center"/>
        <w:rPr>
          <w:b/>
          <w:bCs/>
          <w:lang w:val="en-US"/>
        </w:rPr>
      </w:pPr>
      <w:r w:rsidRPr="00920014">
        <w:rPr>
          <w:b/>
          <w:bCs/>
          <w:lang w:val="en-US"/>
        </w:rPr>
        <w:t>Neo-sex chromosome shapes introgression</w:t>
      </w:r>
      <w:r w:rsidR="00B75AAA" w:rsidRPr="00920014">
        <w:rPr>
          <w:b/>
          <w:bCs/>
          <w:lang w:val="en-US"/>
        </w:rPr>
        <w:t xml:space="preserve"> </w:t>
      </w:r>
      <w:r w:rsidR="00C04B90" w:rsidRPr="00920014">
        <w:rPr>
          <w:b/>
          <w:bCs/>
          <w:lang w:val="en-US"/>
        </w:rPr>
        <w:t xml:space="preserve">in </w:t>
      </w:r>
      <w:r w:rsidRPr="00920014">
        <w:rPr>
          <w:b/>
          <w:bCs/>
          <w:lang w:val="en-US"/>
        </w:rPr>
        <w:t xml:space="preserve">a </w:t>
      </w:r>
      <w:r w:rsidR="00C04B90" w:rsidRPr="00920014">
        <w:rPr>
          <w:b/>
          <w:bCs/>
          <w:lang w:val="en-US"/>
        </w:rPr>
        <w:t>hybrid swarm</w:t>
      </w:r>
    </w:p>
    <w:p w14:paraId="570F1786" w14:textId="77777777" w:rsidR="0072402C" w:rsidRPr="00920014" w:rsidRDefault="0072402C" w:rsidP="00620728">
      <w:pPr>
        <w:jc w:val="center"/>
        <w:rPr>
          <w:lang w:val="en-US"/>
        </w:rPr>
      </w:pPr>
    </w:p>
    <w:p w14:paraId="41EC364E" w14:textId="4C4B42E6" w:rsidR="00620728" w:rsidRDefault="00620728" w:rsidP="00620728">
      <w:pPr>
        <w:jc w:val="center"/>
        <w:rPr>
          <w:vertAlign w:val="superscript"/>
          <w:lang w:val="en-US"/>
        </w:rPr>
      </w:pPr>
      <w:r w:rsidRPr="00920014">
        <w:rPr>
          <w:lang w:val="en-US"/>
        </w:rPr>
        <w:t>Silu Wang</w:t>
      </w:r>
      <w:r w:rsidR="00920014" w:rsidRPr="00920014">
        <w:rPr>
          <w:vertAlign w:val="superscript"/>
          <w:lang w:val="en-US"/>
        </w:rPr>
        <w:t>1</w:t>
      </w:r>
      <w:r w:rsidRPr="00920014">
        <w:rPr>
          <w:lang w:val="en-US"/>
        </w:rPr>
        <w:t>, Matt J. Nalley</w:t>
      </w:r>
      <w:r w:rsidR="00920014" w:rsidRPr="00920014">
        <w:rPr>
          <w:vertAlign w:val="superscript"/>
          <w:lang w:val="en-US"/>
        </w:rPr>
        <w:t>1</w:t>
      </w:r>
      <w:r w:rsidRPr="00920014">
        <w:rPr>
          <w:lang w:val="en-US"/>
        </w:rPr>
        <w:t xml:space="preserve">, </w:t>
      </w:r>
      <w:r w:rsidR="007513EB">
        <w:rPr>
          <w:lang w:val="en-US"/>
        </w:rPr>
        <w:t>Kamalakar Chatla</w:t>
      </w:r>
      <w:r w:rsidR="00F608DA" w:rsidRPr="00F608DA">
        <w:rPr>
          <w:vertAlign w:val="superscript"/>
          <w:lang w:val="en-US"/>
        </w:rPr>
        <w:t>1</w:t>
      </w:r>
      <w:r w:rsidR="007513EB">
        <w:rPr>
          <w:lang w:val="en-US"/>
        </w:rPr>
        <w:t xml:space="preserve">, </w:t>
      </w:r>
      <w:r w:rsidR="00540D58" w:rsidRPr="00920014">
        <w:rPr>
          <w:lang w:val="en-US"/>
        </w:rPr>
        <w:t>Russ Corbett</w:t>
      </w:r>
      <w:r w:rsidR="00920014" w:rsidRPr="00920014">
        <w:rPr>
          <w:vertAlign w:val="superscript"/>
          <w:lang w:val="en-US"/>
        </w:rPr>
        <w:t>2</w:t>
      </w:r>
      <w:r w:rsidR="00540D58" w:rsidRPr="00920014">
        <w:rPr>
          <w:lang w:val="en-US"/>
        </w:rPr>
        <w:t xml:space="preserve">, </w:t>
      </w:r>
      <w:r w:rsidRPr="00920014">
        <w:rPr>
          <w:lang w:val="en-US"/>
        </w:rPr>
        <w:t>Doris Bachtrog</w:t>
      </w:r>
      <w:r w:rsidR="00920014" w:rsidRPr="00920014">
        <w:rPr>
          <w:vertAlign w:val="superscript"/>
          <w:lang w:val="en-US"/>
        </w:rPr>
        <w:t>1</w:t>
      </w:r>
    </w:p>
    <w:p w14:paraId="1A9DAD41" w14:textId="77777777" w:rsidR="00920014" w:rsidRPr="00920014" w:rsidRDefault="00920014" w:rsidP="00620728">
      <w:pPr>
        <w:jc w:val="center"/>
        <w:rPr>
          <w:lang w:val="en-US"/>
        </w:rPr>
      </w:pPr>
    </w:p>
    <w:p w14:paraId="53F38ED7" w14:textId="570FC19F" w:rsidR="00920014" w:rsidRDefault="00920014" w:rsidP="00BB4854">
      <w:pPr>
        <w:jc w:val="center"/>
        <w:rPr>
          <w:sz w:val="20"/>
          <w:szCs w:val="20"/>
          <w:lang w:val="en-US"/>
        </w:rPr>
      </w:pPr>
      <w:r w:rsidRPr="00920014">
        <w:rPr>
          <w:sz w:val="20"/>
          <w:szCs w:val="20"/>
          <w:vertAlign w:val="superscript"/>
          <w:lang w:val="en-US"/>
        </w:rPr>
        <w:t>1</w:t>
      </w:r>
      <w:r w:rsidRPr="00920014">
        <w:rPr>
          <w:sz w:val="20"/>
          <w:szCs w:val="20"/>
          <w:lang w:val="en-US"/>
        </w:rPr>
        <w:t>Integrative Biology</w:t>
      </w:r>
    </w:p>
    <w:p w14:paraId="62E8FE6D" w14:textId="1398474A" w:rsidR="0037021A" w:rsidRPr="00920014" w:rsidRDefault="0037021A" w:rsidP="00BB4854">
      <w:pPr>
        <w:jc w:val="center"/>
        <w:rPr>
          <w:sz w:val="20"/>
          <w:szCs w:val="20"/>
          <w:lang w:val="en-US"/>
        </w:rPr>
      </w:pPr>
      <w:r w:rsidRPr="00920014">
        <w:rPr>
          <w:sz w:val="20"/>
          <w:szCs w:val="20"/>
          <w:lang w:val="en-US"/>
        </w:rPr>
        <w:t>University of California, Berkeley</w:t>
      </w:r>
    </w:p>
    <w:p w14:paraId="19A26945" w14:textId="77777777" w:rsidR="00920014" w:rsidRPr="00920014" w:rsidRDefault="00806034" w:rsidP="00BB4854">
      <w:pPr>
        <w:jc w:val="center"/>
        <w:rPr>
          <w:sz w:val="20"/>
          <w:szCs w:val="20"/>
          <w:lang w:val="en-US"/>
        </w:rPr>
      </w:pPr>
      <w:r w:rsidRPr="00920014">
        <w:rPr>
          <w:sz w:val="20"/>
          <w:szCs w:val="20"/>
          <w:lang w:val="en-US"/>
        </w:rPr>
        <w:t>3040 VLSB, Berkeley, CA, USA 94720</w:t>
      </w:r>
    </w:p>
    <w:p w14:paraId="56775BEA" w14:textId="1283C4C2" w:rsidR="00920014" w:rsidRDefault="00920014" w:rsidP="00BB4854">
      <w:pPr>
        <w:jc w:val="center"/>
        <w:rPr>
          <w:color w:val="222222"/>
          <w:sz w:val="20"/>
          <w:szCs w:val="20"/>
          <w:shd w:val="clear" w:color="auto" w:fill="FFFFFF"/>
        </w:rPr>
      </w:pPr>
      <w:r w:rsidRPr="00920014">
        <w:rPr>
          <w:color w:val="222222"/>
          <w:sz w:val="20"/>
          <w:szCs w:val="20"/>
          <w:shd w:val="clear" w:color="auto" w:fill="FFFFFF"/>
          <w:vertAlign w:val="superscript"/>
        </w:rPr>
        <w:t>2</w:t>
      </w:r>
      <w:r w:rsidRPr="00920014">
        <w:rPr>
          <w:color w:val="222222"/>
          <w:sz w:val="20"/>
          <w:szCs w:val="20"/>
          <w:shd w:val="clear" w:color="auto" w:fill="FFFFFF"/>
        </w:rPr>
        <w:t>Biomolecular Engineering and Genomics Institute</w:t>
      </w:r>
    </w:p>
    <w:p w14:paraId="642011B4" w14:textId="2868BAC7" w:rsidR="00920014" w:rsidRDefault="00920014" w:rsidP="00BB4854">
      <w:pPr>
        <w:jc w:val="center"/>
        <w:rPr>
          <w:sz w:val="20"/>
          <w:szCs w:val="20"/>
          <w:lang w:val="en-US"/>
        </w:rPr>
      </w:pPr>
      <w:r w:rsidRPr="00920014">
        <w:rPr>
          <w:sz w:val="20"/>
          <w:szCs w:val="20"/>
          <w:lang w:val="en-US"/>
        </w:rPr>
        <w:t>University of California,</w:t>
      </w:r>
      <w:r>
        <w:rPr>
          <w:sz w:val="20"/>
          <w:szCs w:val="20"/>
          <w:lang w:val="en-US"/>
        </w:rPr>
        <w:t xml:space="preserve"> Santa Crutz</w:t>
      </w:r>
    </w:p>
    <w:p w14:paraId="54D23E6E" w14:textId="77777777" w:rsidR="00920014" w:rsidRDefault="00920014" w:rsidP="00920014">
      <w:pPr>
        <w:jc w:val="center"/>
        <w:rPr>
          <w:color w:val="222222"/>
          <w:sz w:val="20"/>
          <w:szCs w:val="20"/>
          <w:shd w:val="clear" w:color="auto" w:fill="FFFFFF"/>
        </w:rPr>
      </w:pPr>
    </w:p>
    <w:p w14:paraId="29777B09" w14:textId="77777777" w:rsidR="00920014" w:rsidRPr="00920014" w:rsidRDefault="00920014" w:rsidP="00920014">
      <w:pPr>
        <w:jc w:val="center"/>
        <w:rPr>
          <w:sz w:val="20"/>
          <w:szCs w:val="20"/>
          <w:lang w:val="en-US"/>
        </w:rPr>
      </w:pPr>
    </w:p>
    <w:p w14:paraId="625421FA" w14:textId="0BB6BB0D" w:rsidR="00D1534B" w:rsidRPr="00920014" w:rsidRDefault="008F32D4" w:rsidP="00D17D73">
      <w:pPr>
        <w:tabs>
          <w:tab w:val="left" w:pos="1107"/>
        </w:tabs>
        <w:rPr>
          <w:lang w:val="en-US"/>
        </w:rPr>
      </w:pPr>
      <w:r>
        <w:rPr>
          <w:lang w:val="en-US"/>
        </w:rPr>
        <w:tab/>
      </w:r>
    </w:p>
    <w:p w14:paraId="6730561A" w14:textId="77777777" w:rsidR="00D1534B" w:rsidRPr="00920014" w:rsidRDefault="00D1534B" w:rsidP="00620728">
      <w:pPr>
        <w:jc w:val="center"/>
        <w:rPr>
          <w:lang w:val="en-US"/>
        </w:rPr>
      </w:pPr>
    </w:p>
    <w:p w14:paraId="21A668ED" w14:textId="28AFE4B9" w:rsidR="008B29A5" w:rsidRPr="00920014" w:rsidRDefault="008B29A5" w:rsidP="00620728">
      <w:pPr>
        <w:jc w:val="center"/>
        <w:rPr>
          <w:lang w:val="en-US"/>
        </w:rPr>
      </w:pPr>
      <w:r w:rsidRPr="00920014">
        <w:rPr>
          <w:lang w:val="en-US"/>
        </w:rPr>
        <w:t>Corresponding author email: dbachtrog@berkeley.edu</w:t>
      </w:r>
    </w:p>
    <w:p w14:paraId="41A4B6A6" w14:textId="77777777" w:rsidR="003A0482" w:rsidRPr="00920014" w:rsidRDefault="003A0482">
      <w:pPr>
        <w:rPr>
          <w:b/>
          <w:bCs/>
          <w:lang w:val="en-US"/>
        </w:rPr>
      </w:pPr>
      <w:r w:rsidRPr="00920014">
        <w:rPr>
          <w:b/>
          <w:bCs/>
          <w:lang w:val="en-US"/>
        </w:rPr>
        <w:br w:type="page"/>
      </w:r>
    </w:p>
    <w:p w14:paraId="3CCA97AF" w14:textId="0DAD04FB" w:rsidR="00D6239C" w:rsidRPr="00920014" w:rsidRDefault="00B06408">
      <w:pPr>
        <w:rPr>
          <w:b/>
          <w:bCs/>
          <w:lang w:val="en-US"/>
        </w:rPr>
      </w:pPr>
      <w:r w:rsidRPr="00920014">
        <w:rPr>
          <w:b/>
          <w:bCs/>
          <w:lang w:val="en-US"/>
        </w:rPr>
        <w:lastRenderedPageBreak/>
        <w:t>Introduction</w:t>
      </w:r>
    </w:p>
    <w:p w14:paraId="6CE45E28" w14:textId="7E87063E" w:rsidR="00BB3D79" w:rsidRPr="004C04CB" w:rsidRDefault="00BB3D79" w:rsidP="004C04CB">
      <w:pPr>
        <w:ind w:firstLine="720"/>
        <w:jc w:val="both"/>
        <w:rPr>
          <w:lang w:val="en-US"/>
        </w:rPr>
      </w:pPr>
      <w:r w:rsidRPr="00920014">
        <w:rPr>
          <w:lang w:val="en-US"/>
        </w:rPr>
        <w:t>Speciation is the fundamental process that generates the diversity of life</w:t>
      </w:r>
      <w:r w:rsidR="00657BA3" w:rsidRPr="00920014">
        <w:rPr>
          <w:lang w:val="en-US"/>
        </w:rPr>
        <w:t xml:space="preserve"> </w:t>
      </w:r>
      <w:r w:rsidRPr="00920014">
        <w:rPr>
          <w:lang w:val="en-US"/>
        </w:rPr>
        <w:fldChar w:fldCharType="begin" w:fldLock="1"/>
      </w:r>
      <w:r w:rsidR="00F234B0" w:rsidRPr="00920014">
        <w:rPr>
          <w:lang w:val="en-US"/>
        </w:rPr>
        <w:instrText>ADDIN CSL_CITATION {"citationItems":[{"id":"ITEM-1","itemData":{"ISSN":"00335770","abstract":"On the origin of species by means of natural selection, or the preservation of favoured races in the struggle for life.","author":[{"dropping-particle":"","family":"Darwin","given":"Charles","non-dropping-particle":"","parse-names":false,"suffix":""}],"container-title":"Darwin","id":"ITEM-1","issued":{"date-parts":[["1859"]]},"title":"On the Origin of the Species","type":"book"},"uris":["http://www.mendeley.com/documents/?uuid=3e8ce27d-bff3-4114-9494-0ab5ea694f6f"]}],"mendeley":{"formattedCitation":"(Darwin 1859)","plainTextFormattedCitation":"(Darwin 1859)","previouslyFormattedCitation":"(Darwin 1859)"},"properties":{"noteIndex":0},"schema":"https://github.com/citation-style-language/schema/raw/master/csl-citation.json"}</w:instrText>
      </w:r>
      <w:r w:rsidRPr="00920014">
        <w:rPr>
          <w:lang w:val="en-US"/>
        </w:rPr>
        <w:fldChar w:fldCharType="separate"/>
      </w:r>
      <w:r w:rsidR="00657BA3" w:rsidRPr="00920014">
        <w:rPr>
          <w:noProof/>
          <w:lang w:val="en-US"/>
        </w:rPr>
        <w:t>(Darwin 1859)</w:t>
      </w:r>
      <w:r w:rsidRPr="00920014">
        <w:rPr>
          <w:lang w:val="en-US"/>
        </w:rPr>
        <w:fldChar w:fldCharType="end"/>
      </w:r>
      <w:r w:rsidRPr="00920014">
        <w:rPr>
          <w:lang w:val="en-US"/>
        </w:rPr>
        <w:t>. The core genetic mechanism underlying speciation is</w:t>
      </w:r>
      <w:r w:rsidR="00290EB1">
        <w:rPr>
          <w:lang w:val="en-US"/>
        </w:rPr>
        <w:t xml:space="preserve"> genomic evolution preventing introgression</w:t>
      </w:r>
      <w:r w:rsidR="008A4FD3">
        <w:rPr>
          <w:lang w:val="en-US"/>
        </w:rPr>
        <w:t xml:space="preserve"> between divergent lineages</w:t>
      </w:r>
      <w:r w:rsidR="006520C9">
        <w:rPr>
          <w:lang w:val="en-US"/>
        </w:rPr>
        <w:t xml:space="preserve"> </w:t>
      </w:r>
      <w:r w:rsidR="00CF2290">
        <w:rPr>
          <w:lang w:val="en-US"/>
        </w:rPr>
        <w:fldChar w:fldCharType="begin" w:fldLock="1"/>
      </w:r>
      <w:r w:rsidR="00CF2290">
        <w:rPr>
          <w:lang w:val="en-US"/>
        </w:rPr>
        <w:instrText>ADDIN CSL_CITATION {"citationItems":[{"id":"ITEM-1","itemData":{"DOI":"10.1093/biolinnean/bly063","ISSN":"10958312","abstract":"As is true of virtually every realm of the biological sciences, our understanding of speciation is increasingly informed by the genomic revolution of the past decade. Investigators can ask detailed questions relating to both the extrinsic (e.g. inter- and intra-population and ecological interactions) and intrinsic (e.g. genome content and architecture) forces that drive speciation. Technologies ranging from restriction-site associated DNA sequencing (RADseq), to whole genome sequencing and assembly, to transcriptomics, to CRISPR are revolutionizing the means by which investigators can both frame and test hypotheses of lineage diversification. Our review aims to examine both extrinsic and intrinsic aspects of speciation. Genome-scale data have already served to fundamentally clarify the role of gene flow during (and after) speciation, although we predict that the differential propensity for speciation among phylogenetic lineages will be one of the most exciting frontiers for future genomic investigation. We propose that a unified theory of speciation will take into account the idiosyncratic features of genomic architecture examined in the light of each organism's biology and ecology drawn from across the full breadth of the Tree of Life.","author":[{"dropping-particle":"","family":"Campbell","given":"C. Ryan","non-dropping-particle":"","parse-names":false,"suffix":""},{"dropping-particle":"","family":"Poelstra","given":"J. W.","non-dropping-particle":"","parse-names":false,"suffix":""},{"dropping-particle":"","family":"Yoder","given":"Anne D.","non-dropping-particle":"","parse-names":false,"suffix":""}],"container-title":"Biological Journal of the Linnean Society","id":"ITEM-1","issued":{"date-parts":[["2018"]]},"page":"561–583","title":"What is Speciation Genomics? The roles of ecology, gene flow, and genomic architecture in the formation of species","type":"article-journal","volume":"124"},"uris":["http://www.mendeley.com/documents/?uuid=1c168c4a-0c79-424f-b29a-40ada896dd0d"]}],"mendeley":{"formattedCitation":"(Campbell et al. 2018)","plainTextFormattedCitation":"(Campbell et al. 2018)"},"properties":{"noteIndex":0},"schema":"https://github.com/citation-style-language/schema/raw/master/csl-citation.json"}</w:instrText>
      </w:r>
      <w:r w:rsidR="00CF2290">
        <w:rPr>
          <w:lang w:val="en-US"/>
        </w:rPr>
        <w:fldChar w:fldCharType="separate"/>
      </w:r>
      <w:r w:rsidR="00CF2290" w:rsidRPr="00CF2290">
        <w:rPr>
          <w:noProof/>
          <w:lang w:val="en-US"/>
        </w:rPr>
        <w:t>(Campbell et al. 2018)</w:t>
      </w:r>
      <w:r w:rsidR="00CF2290">
        <w:rPr>
          <w:lang w:val="en-US"/>
        </w:rPr>
        <w:fldChar w:fldCharType="end"/>
      </w:r>
      <w:r w:rsidR="00290EB1">
        <w:rPr>
          <w:lang w:val="en-US"/>
        </w:rPr>
        <w:t xml:space="preserve">. </w:t>
      </w:r>
      <w:r w:rsidR="00016EA0">
        <w:rPr>
          <w:lang w:val="en-US"/>
        </w:rPr>
        <w:t xml:space="preserve">Inheritance </w:t>
      </w:r>
      <w:r w:rsidR="00B952BE">
        <w:rPr>
          <w:lang w:val="en-US"/>
        </w:rPr>
        <w:t xml:space="preserve">processes </w:t>
      </w:r>
      <w:r w:rsidR="00246A7D">
        <w:rPr>
          <w:lang w:val="en-US"/>
        </w:rPr>
        <w:t xml:space="preserve">delineates </w:t>
      </w:r>
      <w:r w:rsidR="001B56F9">
        <w:rPr>
          <w:lang w:val="en-US"/>
        </w:rPr>
        <w:t xml:space="preserve">the extent of </w:t>
      </w:r>
      <w:r w:rsidR="00744CFD">
        <w:rPr>
          <w:lang w:val="en-US"/>
        </w:rPr>
        <w:t xml:space="preserve">introgression </w:t>
      </w:r>
      <w:r w:rsidR="008414CF">
        <w:rPr>
          <w:lang w:val="en-US"/>
        </w:rPr>
        <w:t>at species boundaries</w:t>
      </w:r>
      <w:r w:rsidR="003C24FE">
        <w:rPr>
          <w:lang w:val="en-US"/>
        </w:rPr>
        <w:t xml:space="preserve"> (</w:t>
      </w:r>
      <w:r w:rsidR="009D12DD">
        <w:rPr>
          <w:lang w:val="en-US"/>
        </w:rPr>
        <w:t xml:space="preserve">polyploidy, </w:t>
      </w:r>
      <w:r w:rsidR="009D12DD" w:rsidRPr="00141C79">
        <w:rPr>
          <w:highlight w:val="green"/>
          <w:lang w:val="en-US"/>
        </w:rPr>
        <w:t>inversion</w:t>
      </w:r>
      <w:r w:rsidR="004D2F53" w:rsidRPr="00141C79">
        <w:rPr>
          <w:highlight w:val="green"/>
          <w:lang w:val="en-US"/>
        </w:rPr>
        <w:t>, cite the</w:t>
      </w:r>
      <w:r w:rsidR="004D2F53">
        <w:rPr>
          <w:lang w:val="en-US"/>
        </w:rPr>
        <w:t xml:space="preserve"> toad paper, </w:t>
      </w:r>
      <w:r w:rsidR="00B873BE">
        <w:rPr>
          <w:lang w:val="en-US"/>
        </w:rPr>
        <w:t>ploidy</w:t>
      </w:r>
      <w:r w:rsidR="001506DB">
        <w:rPr>
          <w:lang w:val="en-US"/>
        </w:rPr>
        <w:t xml:space="preserve"> change, etc.</w:t>
      </w:r>
      <w:r w:rsidR="003C24FE">
        <w:rPr>
          <w:lang w:val="en-US"/>
        </w:rPr>
        <w:t>)</w:t>
      </w:r>
      <w:r w:rsidR="008414CF">
        <w:rPr>
          <w:lang w:val="en-US"/>
        </w:rPr>
        <w:t xml:space="preserve">. </w:t>
      </w:r>
      <w:r w:rsidR="001B38A2">
        <w:rPr>
          <w:lang w:val="en-US"/>
        </w:rPr>
        <w:t>It is the</w:t>
      </w:r>
      <w:r w:rsidR="006B7678">
        <w:rPr>
          <w:lang w:val="en-US"/>
        </w:rPr>
        <w:t xml:space="preserve"> most </w:t>
      </w:r>
      <w:r w:rsidR="00BD3E6F">
        <w:rPr>
          <w:lang w:val="en-US"/>
        </w:rPr>
        <w:t xml:space="preserve">simple </w:t>
      </w:r>
      <w:r w:rsidR="001B38A2">
        <w:rPr>
          <w:lang w:val="en-US"/>
        </w:rPr>
        <w:t>i</w:t>
      </w:r>
      <w:r w:rsidR="00BD3E6F">
        <w:rPr>
          <w:lang w:val="en-US"/>
        </w:rPr>
        <w:t>ntrinsic genetic mechanism of</w:t>
      </w:r>
      <w:r w:rsidR="000842B6">
        <w:rPr>
          <w:lang w:val="en-US"/>
        </w:rPr>
        <w:t xml:space="preserve"> reproductive isolation</w:t>
      </w:r>
      <w:r w:rsidR="00E05ADC">
        <w:rPr>
          <w:lang w:val="en-US"/>
        </w:rPr>
        <w:t xml:space="preserve">, </w:t>
      </w:r>
      <w:r w:rsidR="000842B6">
        <w:rPr>
          <w:lang w:val="en-US"/>
        </w:rPr>
        <w:t xml:space="preserve">yet </w:t>
      </w:r>
      <w:r w:rsidR="00E05ADC">
        <w:rPr>
          <w:lang w:val="en-US"/>
        </w:rPr>
        <w:t>we still know very little.</w:t>
      </w:r>
      <w:r w:rsidR="00885494">
        <w:rPr>
          <w:lang w:val="en-US"/>
        </w:rPr>
        <w:t xml:space="preserve"> </w:t>
      </w:r>
    </w:p>
    <w:p w14:paraId="0FFD25C9" w14:textId="0665AE11" w:rsidR="00BB3D79" w:rsidRPr="00920014" w:rsidRDefault="00BB3D79" w:rsidP="00BB3D79">
      <w:pPr>
        <w:ind w:firstLine="720"/>
        <w:jc w:val="both"/>
        <w:rPr>
          <w:lang w:val="en-US"/>
        </w:rPr>
      </w:pPr>
      <w:r w:rsidRPr="00920014">
        <w:rPr>
          <w:lang w:val="en-US"/>
        </w:rPr>
        <w:t xml:space="preserve">Hybrid swarms, the multi-generational laboratory hybrid population generated by interbreeding diverged lineages, are ideal to investigate genomic </w:t>
      </w:r>
      <w:r w:rsidR="009B776B">
        <w:rPr>
          <w:lang w:val="en-US"/>
        </w:rPr>
        <w:t>barriers to introgression.</w:t>
      </w:r>
      <w:r w:rsidRPr="00920014">
        <w:rPr>
          <w:lang w:val="en-US"/>
        </w:rPr>
        <w:t xml:space="preserve"> Hybrid swarms </w:t>
      </w:r>
      <w:r w:rsidR="00CE2EC0">
        <w:rPr>
          <w:lang w:val="en-US"/>
        </w:rPr>
        <w:t>experience</w:t>
      </w:r>
      <w:r w:rsidRPr="00920014">
        <w:rPr>
          <w:lang w:val="en-US"/>
        </w:rPr>
        <w:t xml:space="preserve"> </w:t>
      </w:r>
      <w:r w:rsidR="00CE2EC0">
        <w:rPr>
          <w:lang w:val="en-US"/>
        </w:rPr>
        <w:t xml:space="preserve">recombination over multiple generations and thus harbor </w:t>
      </w:r>
      <w:r w:rsidRPr="00920014">
        <w:rPr>
          <w:lang w:val="en-US"/>
        </w:rPr>
        <w:t xml:space="preserve">a variety of genomic combinations, allow time-series tracking of genomic dynamics, and reflect </w:t>
      </w:r>
      <w:r w:rsidR="001F0606">
        <w:rPr>
          <w:lang w:val="en-US"/>
        </w:rPr>
        <w:t>the extent and direction of gene flow at different regions in the genome</w:t>
      </w:r>
      <w:r w:rsidRPr="00920014">
        <w:rPr>
          <w:lang w:val="en-US"/>
        </w:rPr>
        <w:t xml:space="preserve">. </w:t>
      </w:r>
    </w:p>
    <w:p w14:paraId="0D2A388F" w14:textId="77777777" w:rsidR="00657BA3" w:rsidRPr="00920014" w:rsidRDefault="00657BA3" w:rsidP="00657BA3">
      <w:pPr>
        <w:ind w:firstLine="720"/>
        <w:rPr>
          <w:lang w:val="en-US"/>
        </w:rPr>
      </w:pPr>
      <w:r w:rsidRPr="00920014">
        <w:rPr>
          <w:b/>
          <w:bCs/>
          <w:lang w:val="en-US"/>
        </w:rPr>
        <w:t>-</w:t>
      </w:r>
      <w:r w:rsidRPr="00920014">
        <w:rPr>
          <w:lang w:val="en-US"/>
        </w:rPr>
        <w:t>selection again hybrids would be more evident in later generation hybrids</w:t>
      </w:r>
    </w:p>
    <w:p w14:paraId="0A792378" w14:textId="13E8B33C" w:rsidR="00657BA3" w:rsidRDefault="00657BA3" w:rsidP="008D1225">
      <w:pPr>
        <w:ind w:firstLine="720"/>
        <w:jc w:val="both"/>
        <w:rPr>
          <w:lang w:val="en-US"/>
        </w:rPr>
      </w:pPr>
      <w:r w:rsidRPr="00920014">
        <w:rPr>
          <w:b/>
          <w:bCs/>
          <w:lang w:val="en-US"/>
        </w:rPr>
        <w:t>-</w:t>
      </w:r>
      <w:r w:rsidRPr="00920014">
        <w:rPr>
          <w:lang w:val="en-US"/>
        </w:rPr>
        <w:t>Increase in LD among barrier loci over generations of hybrid swarm</w:t>
      </w:r>
    </w:p>
    <w:p w14:paraId="4CDE39AD" w14:textId="77777777" w:rsidR="003A41DE" w:rsidRDefault="003A41DE" w:rsidP="008D1225">
      <w:pPr>
        <w:ind w:firstLine="720"/>
        <w:jc w:val="both"/>
        <w:rPr>
          <w:i/>
          <w:iCs/>
          <w:lang w:val="en-US"/>
        </w:rPr>
      </w:pPr>
    </w:p>
    <w:p w14:paraId="6130C42F" w14:textId="578B9DC6" w:rsidR="003A41DE" w:rsidRDefault="003A41DE" w:rsidP="008D1225">
      <w:pPr>
        <w:ind w:firstLine="720"/>
        <w:jc w:val="both"/>
        <w:rPr>
          <w:lang w:val="en-US"/>
        </w:rPr>
      </w:pPr>
      <w:r w:rsidRPr="00920014">
        <w:rPr>
          <w:i/>
          <w:iCs/>
          <w:lang w:val="en-US"/>
        </w:rPr>
        <w:t>Drosophila</w:t>
      </w:r>
      <w:r>
        <w:rPr>
          <w:i/>
          <w:iCs/>
          <w:lang w:val="en-US"/>
        </w:rPr>
        <w:t xml:space="preserve"> albomicans </w:t>
      </w:r>
      <w:r w:rsidR="00D20FAB">
        <w:rPr>
          <w:lang w:val="en-US"/>
        </w:rPr>
        <w:t>is a</w:t>
      </w:r>
      <w:r w:rsidR="006C73AB">
        <w:rPr>
          <w:lang w:val="en-US"/>
        </w:rPr>
        <w:t xml:space="preserve">n interesting </w:t>
      </w:r>
      <w:r w:rsidR="00DF052E">
        <w:rPr>
          <w:lang w:val="en-US"/>
        </w:rPr>
        <w:t xml:space="preserve">to evaluate the role of neosex chromosomes </w:t>
      </w:r>
      <w:r w:rsidR="004004B0">
        <w:rPr>
          <w:lang w:val="en-US"/>
        </w:rPr>
        <w:t xml:space="preserve">in </w:t>
      </w:r>
      <w:r w:rsidR="004912ED">
        <w:rPr>
          <w:lang w:val="en-US"/>
        </w:rPr>
        <w:t xml:space="preserve">reproductive isolation.  </w:t>
      </w:r>
      <w:r w:rsidR="00766B8C">
        <w:rPr>
          <w:lang w:val="en-US"/>
        </w:rPr>
        <w:t>[</w:t>
      </w:r>
      <w:r w:rsidR="00766B8C" w:rsidRPr="007D4941">
        <w:rPr>
          <w:highlight w:val="green"/>
          <w:lang w:val="en-US"/>
        </w:rPr>
        <w:t>background of muller</w:t>
      </w:r>
      <w:r w:rsidR="00766B8C">
        <w:rPr>
          <w:lang w:val="en-US"/>
        </w:rPr>
        <w:t xml:space="preserve"> CD and A fusion, </w:t>
      </w:r>
      <w:r w:rsidR="0061089A">
        <w:rPr>
          <w:lang w:val="en-US"/>
        </w:rPr>
        <w:t>geography, closely related species</w:t>
      </w:r>
      <w:r w:rsidR="000D6BA7">
        <w:rPr>
          <w:lang w:val="en-US"/>
        </w:rPr>
        <w:t>, divergence time</w:t>
      </w:r>
      <w:r w:rsidR="00766B8C">
        <w:rPr>
          <w:lang w:val="en-US"/>
        </w:rPr>
        <w:t>]</w:t>
      </w:r>
    </w:p>
    <w:p w14:paraId="2962156F" w14:textId="77777777" w:rsidR="003A41DE" w:rsidRPr="003A41DE" w:rsidRDefault="003A41DE" w:rsidP="008D1225">
      <w:pPr>
        <w:ind w:firstLine="720"/>
        <w:jc w:val="both"/>
        <w:rPr>
          <w:lang w:val="en-US"/>
        </w:rPr>
      </w:pPr>
    </w:p>
    <w:p w14:paraId="0BF6EE8E" w14:textId="2BEF7F3B" w:rsidR="00657BA3" w:rsidRPr="00920014" w:rsidRDefault="00BB3D79" w:rsidP="000811FC">
      <w:pPr>
        <w:ind w:firstLine="720"/>
        <w:jc w:val="both"/>
        <w:rPr>
          <w:lang w:val="en-US"/>
        </w:rPr>
      </w:pPr>
      <w:r w:rsidRPr="00920014">
        <w:rPr>
          <w:lang w:val="en-US"/>
        </w:rPr>
        <w:t xml:space="preserve">Here we generated hybrid swarms of </w:t>
      </w:r>
      <w:r w:rsidR="004912ED">
        <w:rPr>
          <w:i/>
          <w:iCs/>
          <w:lang w:val="en-US"/>
        </w:rPr>
        <w:t>D. albomicans</w:t>
      </w:r>
      <w:r w:rsidR="004912ED">
        <w:rPr>
          <w:lang w:val="en-US"/>
        </w:rPr>
        <w:t xml:space="preserve"> </w:t>
      </w:r>
      <w:r w:rsidR="000E16CF">
        <w:rPr>
          <w:lang w:val="en-US"/>
        </w:rPr>
        <w:t xml:space="preserve">(abbreviated as alb hereon) </w:t>
      </w:r>
      <w:r w:rsidR="004912ED">
        <w:rPr>
          <w:lang w:val="en-US"/>
        </w:rPr>
        <w:t xml:space="preserve">and its sister taxon, </w:t>
      </w:r>
      <w:r w:rsidR="004912ED" w:rsidRPr="00277DAA">
        <w:rPr>
          <w:i/>
          <w:iCs/>
          <w:lang w:val="en-US"/>
        </w:rPr>
        <w:t>D. nasuta</w:t>
      </w:r>
      <w:r w:rsidRPr="00920014">
        <w:rPr>
          <w:lang w:val="en-US"/>
        </w:rPr>
        <w:t xml:space="preserve"> </w:t>
      </w:r>
      <w:r w:rsidR="000E16CF">
        <w:rPr>
          <w:lang w:val="en-US"/>
        </w:rPr>
        <w:t xml:space="preserve">(abbreviated as nas hereon) </w:t>
      </w:r>
      <w:r w:rsidR="00423E4D">
        <w:rPr>
          <w:lang w:val="en-US"/>
        </w:rPr>
        <w:t xml:space="preserve">which harbors </w:t>
      </w:r>
      <w:r w:rsidR="008D1225" w:rsidRPr="00920014">
        <w:rPr>
          <w:lang w:val="en-US"/>
        </w:rPr>
        <w:t xml:space="preserve">extensive genomic differences and sequenced the random samples from </w:t>
      </w:r>
      <w:r w:rsidR="00561872" w:rsidRPr="00920014">
        <w:rPr>
          <w:lang w:val="en-US"/>
        </w:rPr>
        <w:t>the hybrid swarm for 2</w:t>
      </w:r>
      <w:r w:rsidR="00423E4D">
        <w:rPr>
          <w:lang w:val="en-US"/>
        </w:rPr>
        <w:t>8</w:t>
      </w:r>
      <w:r w:rsidR="00561872" w:rsidRPr="00920014">
        <w:rPr>
          <w:lang w:val="en-US"/>
        </w:rPr>
        <w:t xml:space="preserve"> generations to</w:t>
      </w:r>
      <w:r w:rsidR="000D6357">
        <w:rPr>
          <w:lang w:val="en-US"/>
        </w:rPr>
        <w:t xml:space="preserve"> investigate the </w:t>
      </w:r>
      <w:r w:rsidR="00CD025C">
        <w:rPr>
          <w:lang w:val="en-US"/>
        </w:rPr>
        <w:t xml:space="preserve">effect of neosex chromosome </w:t>
      </w:r>
      <w:r w:rsidR="00CD0E06">
        <w:rPr>
          <w:lang w:val="en-US"/>
        </w:rPr>
        <w:t xml:space="preserve">on </w:t>
      </w:r>
      <w:r w:rsidR="00A36210">
        <w:rPr>
          <w:lang w:val="en-US"/>
        </w:rPr>
        <w:t xml:space="preserve">gene flow. </w:t>
      </w:r>
    </w:p>
    <w:p w14:paraId="449F773D" w14:textId="6B3799AD" w:rsidR="00657BA3" w:rsidRPr="00920014" w:rsidRDefault="000811FC" w:rsidP="00657BA3">
      <w:pPr>
        <w:ind w:firstLine="720"/>
        <w:rPr>
          <w:lang w:val="en-US"/>
        </w:rPr>
      </w:pPr>
      <w:r w:rsidRPr="00920014">
        <w:rPr>
          <w:lang w:val="en-US"/>
        </w:rPr>
        <w:t>W</w:t>
      </w:r>
      <w:r w:rsidR="00657BA3" w:rsidRPr="00920014">
        <w:rPr>
          <w:lang w:val="en-US"/>
        </w:rPr>
        <w:t xml:space="preserve">e investigate how are ancestry blocks get </w:t>
      </w:r>
      <w:r w:rsidR="00CF2A13">
        <w:rPr>
          <w:lang w:val="en-US"/>
        </w:rPr>
        <w:t xml:space="preserve">or not get </w:t>
      </w:r>
      <w:r w:rsidR="00657BA3" w:rsidRPr="00920014">
        <w:rPr>
          <w:lang w:val="en-US"/>
        </w:rPr>
        <w:t xml:space="preserve">broken down </w:t>
      </w:r>
      <w:r w:rsidRPr="00920014">
        <w:rPr>
          <w:lang w:val="en-US"/>
        </w:rPr>
        <w:t>by hybridization</w:t>
      </w:r>
      <w:r w:rsidR="00657BA3" w:rsidRPr="00920014">
        <w:rPr>
          <w:lang w:val="en-US"/>
        </w:rPr>
        <w:t>. In particular, we look for candi</w:t>
      </w:r>
      <w:r w:rsidR="001B1E35">
        <w:rPr>
          <w:lang w:val="en-US"/>
        </w:rPr>
        <w:t>d</w:t>
      </w:r>
      <w:r w:rsidR="00657BA3" w:rsidRPr="00920014">
        <w:rPr>
          <w:lang w:val="en-US"/>
        </w:rPr>
        <w:t xml:space="preserve">ate barrier genomic modules. </w:t>
      </w:r>
    </w:p>
    <w:p w14:paraId="6F511B27" w14:textId="158B9A8F" w:rsidR="00BB3D79" w:rsidRPr="00920014" w:rsidRDefault="00BB3D79">
      <w:pPr>
        <w:rPr>
          <w:lang w:val="en-US"/>
        </w:rPr>
      </w:pPr>
    </w:p>
    <w:p w14:paraId="27B52F4D" w14:textId="77777777" w:rsidR="00BB3D79" w:rsidRPr="00920014" w:rsidRDefault="00BB3D79">
      <w:pPr>
        <w:rPr>
          <w:lang w:val="en-US"/>
        </w:rPr>
      </w:pPr>
    </w:p>
    <w:p w14:paraId="10523F3E" w14:textId="7591BF27" w:rsidR="00D60B88" w:rsidRPr="00920014" w:rsidRDefault="00D60B88">
      <w:pPr>
        <w:rPr>
          <w:b/>
          <w:bCs/>
          <w:lang w:val="en-US"/>
        </w:rPr>
      </w:pPr>
      <w:r w:rsidRPr="00920014">
        <w:rPr>
          <w:b/>
          <w:bCs/>
          <w:lang w:val="en-US"/>
        </w:rPr>
        <w:t>Methods</w:t>
      </w:r>
    </w:p>
    <w:p w14:paraId="2458D73D" w14:textId="38443748" w:rsidR="004A7AE4" w:rsidRPr="00920014" w:rsidRDefault="004A7AE4">
      <w:pPr>
        <w:rPr>
          <w:i/>
          <w:iCs/>
          <w:lang w:val="en-US"/>
        </w:rPr>
      </w:pPr>
      <w:r w:rsidRPr="00920014">
        <w:rPr>
          <w:i/>
          <w:iCs/>
          <w:lang w:val="en-US"/>
        </w:rPr>
        <w:t>Hybrid swarm</w:t>
      </w:r>
    </w:p>
    <w:p w14:paraId="2C098F90" w14:textId="696873D0" w:rsidR="004A7AE4" w:rsidRPr="00920014" w:rsidRDefault="004A7AE4">
      <w:pPr>
        <w:rPr>
          <w:lang w:val="en-US"/>
        </w:rPr>
      </w:pPr>
      <w:r w:rsidRPr="00920014">
        <w:rPr>
          <w:lang w:val="en-US"/>
        </w:rPr>
        <w:t>N= of each sex</w:t>
      </w:r>
      <w:r w:rsidR="003B5BB6" w:rsidRPr="00920014">
        <w:rPr>
          <w:lang w:val="en-US"/>
        </w:rPr>
        <w:t xml:space="preserve"> of each species</w:t>
      </w:r>
      <w:r w:rsidRPr="00920014">
        <w:rPr>
          <w:lang w:val="en-US" w:eastAsia="zh-TW"/>
        </w:rPr>
        <w:t xml:space="preserve"> </w:t>
      </w:r>
      <w:r w:rsidRPr="00920014">
        <w:rPr>
          <w:lang w:val="en-US"/>
        </w:rPr>
        <w:t xml:space="preserve">were </w:t>
      </w:r>
      <w:r w:rsidR="008F0B0A" w:rsidRPr="00920014">
        <w:rPr>
          <w:lang w:val="en-US"/>
        </w:rPr>
        <w:t>crossed</w:t>
      </w:r>
    </w:p>
    <w:p w14:paraId="5F6A9E6C" w14:textId="0116CF38" w:rsidR="00045BD1" w:rsidRPr="00920014" w:rsidRDefault="007D13D3">
      <w:pPr>
        <w:rPr>
          <w:lang w:val="en-US"/>
        </w:rPr>
      </w:pPr>
      <w:r w:rsidRPr="00920014">
        <w:rPr>
          <w:lang w:val="en-US"/>
        </w:rPr>
        <w:t xml:space="preserve">Plexiglass (dimension), the arena is maintained at room temperature, </w:t>
      </w:r>
      <w:r w:rsidR="00975AA7" w:rsidRPr="00920014">
        <w:rPr>
          <w:highlight w:val="green"/>
          <w:lang w:val="en-US"/>
        </w:rPr>
        <w:t>humidity, light-dark cycle</w:t>
      </w:r>
      <w:r w:rsidR="00975AA7" w:rsidRPr="00920014">
        <w:rPr>
          <w:lang w:val="en-US"/>
        </w:rPr>
        <w:t xml:space="preserve">. </w:t>
      </w:r>
    </w:p>
    <w:p w14:paraId="24E0BBD9" w14:textId="651F23B4" w:rsidR="007D13D3" w:rsidRDefault="007D13D3">
      <w:pPr>
        <w:rPr>
          <w:lang w:val="en-US"/>
        </w:rPr>
      </w:pPr>
    </w:p>
    <w:p w14:paraId="76A98D4C" w14:textId="5F0C4B5A" w:rsidR="00086245" w:rsidRDefault="00086245">
      <w:pPr>
        <w:rPr>
          <w:lang w:val="en-US"/>
        </w:rPr>
      </w:pPr>
      <w:r>
        <w:rPr>
          <w:lang w:val="en-US"/>
        </w:rPr>
        <w:t>Reference haplotype</w:t>
      </w:r>
      <w:r w:rsidR="002337B8">
        <w:rPr>
          <w:lang w:val="en-US"/>
        </w:rPr>
        <w:t>s</w:t>
      </w:r>
    </w:p>
    <w:p w14:paraId="4B8F99CE" w14:textId="77777777" w:rsidR="002337B8" w:rsidRPr="00920014" w:rsidRDefault="002337B8">
      <w:pPr>
        <w:rPr>
          <w:lang w:val="en-US"/>
        </w:rPr>
      </w:pPr>
    </w:p>
    <w:p w14:paraId="1E30467B" w14:textId="50E60BA0" w:rsidR="00B12934" w:rsidRPr="00920014" w:rsidRDefault="00B12934">
      <w:pPr>
        <w:rPr>
          <w:i/>
          <w:iCs/>
          <w:lang w:val="en-US"/>
        </w:rPr>
      </w:pPr>
      <w:r w:rsidRPr="00920014">
        <w:rPr>
          <w:i/>
          <w:iCs/>
          <w:lang w:val="en-US"/>
        </w:rPr>
        <w:t>Sequencing</w:t>
      </w:r>
    </w:p>
    <w:p w14:paraId="243CA669" w14:textId="7541299A" w:rsidR="00B12934" w:rsidRPr="00920014" w:rsidRDefault="00B12934" w:rsidP="009A12BF">
      <w:pPr>
        <w:ind w:firstLine="720"/>
        <w:rPr>
          <w:lang w:val="en-US"/>
        </w:rPr>
      </w:pPr>
      <w:commentRangeStart w:id="0"/>
      <w:r w:rsidRPr="00920014">
        <w:rPr>
          <w:lang w:val="en-US"/>
        </w:rPr>
        <w:t xml:space="preserve">We sequenced </w:t>
      </w:r>
      <w:r w:rsidR="004D6A09" w:rsidRPr="00920014">
        <w:rPr>
          <w:lang w:val="en-US"/>
        </w:rPr>
        <w:t>at early generation (0-5</w:t>
      </w:r>
      <w:r w:rsidR="00D02539" w:rsidRPr="00920014">
        <w:rPr>
          <w:lang w:val="en-US"/>
        </w:rPr>
        <w:t>, N=21</w:t>
      </w:r>
      <w:r w:rsidR="004D6A09" w:rsidRPr="00920014">
        <w:rPr>
          <w:lang w:val="en-US"/>
        </w:rPr>
        <w:t xml:space="preserve">), generation </w:t>
      </w:r>
      <w:r w:rsidR="00D02539" w:rsidRPr="00920014">
        <w:rPr>
          <w:lang w:val="en-US"/>
        </w:rPr>
        <w:t xml:space="preserve">10 (N=1), </w:t>
      </w:r>
      <w:r w:rsidR="00DA2B1D" w:rsidRPr="00920014">
        <w:rPr>
          <w:lang w:val="en-US"/>
        </w:rPr>
        <w:t xml:space="preserve">generation 18 (2), </w:t>
      </w:r>
      <w:r w:rsidR="004D6A09" w:rsidRPr="00920014">
        <w:rPr>
          <w:lang w:val="en-US"/>
        </w:rPr>
        <w:t>21</w:t>
      </w:r>
      <w:r w:rsidR="00D02539" w:rsidRPr="00920014">
        <w:rPr>
          <w:lang w:val="en-US"/>
        </w:rPr>
        <w:t xml:space="preserve"> (N=22),</w:t>
      </w:r>
      <w:r w:rsidR="004D6A09" w:rsidRPr="00920014">
        <w:rPr>
          <w:lang w:val="en-US"/>
        </w:rPr>
        <w:t xml:space="preserve"> 27</w:t>
      </w:r>
      <w:r w:rsidR="00D02539" w:rsidRPr="00920014">
        <w:rPr>
          <w:lang w:val="en-US"/>
        </w:rPr>
        <w:t xml:space="preserve"> (N=44)</w:t>
      </w:r>
      <w:r w:rsidR="00DC323E" w:rsidRPr="00920014">
        <w:rPr>
          <w:lang w:val="en-US"/>
        </w:rPr>
        <w:t xml:space="preserve">, </w:t>
      </w:r>
      <w:r w:rsidR="00D02539" w:rsidRPr="00920014">
        <w:rPr>
          <w:lang w:val="en-US"/>
        </w:rPr>
        <w:t>and</w:t>
      </w:r>
      <w:r w:rsidR="00DC323E" w:rsidRPr="00920014">
        <w:rPr>
          <w:lang w:val="en-US"/>
        </w:rPr>
        <w:t xml:space="preserve"> 28</w:t>
      </w:r>
      <w:r w:rsidR="00D02539" w:rsidRPr="00920014">
        <w:rPr>
          <w:lang w:val="en-US"/>
        </w:rPr>
        <w:t xml:space="preserve"> (N=37)</w:t>
      </w:r>
      <w:r w:rsidR="004D6A09" w:rsidRPr="00920014">
        <w:rPr>
          <w:lang w:val="en-US"/>
        </w:rPr>
        <w:t>.</w:t>
      </w:r>
      <w:r w:rsidR="009A12BF" w:rsidRPr="00920014">
        <w:rPr>
          <w:lang w:val="en-US"/>
        </w:rPr>
        <w:t xml:space="preserve"> </w:t>
      </w:r>
      <w:commentRangeEnd w:id="0"/>
      <w:r w:rsidR="009217B5">
        <w:rPr>
          <w:rStyle w:val="CommentReference"/>
          <w:rFonts w:asciiTheme="minorHAnsi" w:eastAsiaTheme="minorEastAsia" w:hAnsiTheme="minorHAnsi" w:cstheme="minorBidi"/>
        </w:rPr>
        <w:commentReference w:id="0"/>
      </w:r>
    </w:p>
    <w:p w14:paraId="0BE2095F" w14:textId="77777777" w:rsidR="00EB45C9" w:rsidRPr="00920014" w:rsidRDefault="00EB45C9">
      <w:pPr>
        <w:rPr>
          <w:lang w:val="en-US"/>
        </w:rPr>
      </w:pPr>
    </w:p>
    <w:p w14:paraId="512E5F78" w14:textId="0A956012" w:rsidR="00B12934" w:rsidRPr="00920014" w:rsidRDefault="00B12934">
      <w:pPr>
        <w:rPr>
          <w:i/>
          <w:iCs/>
          <w:lang w:val="en-US"/>
        </w:rPr>
      </w:pPr>
      <w:r w:rsidRPr="00920014">
        <w:rPr>
          <w:i/>
          <w:iCs/>
          <w:lang w:val="en-US"/>
        </w:rPr>
        <w:t xml:space="preserve">Sequence </w:t>
      </w:r>
      <w:r w:rsidR="00BD5050" w:rsidRPr="00920014">
        <w:rPr>
          <w:i/>
          <w:iCs/>
          <w:lang w:val="en-US"/>
        </w:rPr>
        <w:t>processing</w:t>
      </w:r>
      <w:r w:rsidRPr="00920014">
        <w:rPr>
          <w:i/>
          <w:iCs/>
          <w:lang w:val="en-US"/>
        </w:rPr>
        <w:t xml:space="preserve"> </w:t>
      </w:r>
    </w:p>
    <w:p w14:paraId="4911CBD9" w14:textId="26D63D53" w:rsidR="009638E5" w:rsidRPr="00920014" w:rsidRDefault="00D03260" w:rsidP="00575F0A">
      <w:pPr>
        <w:ind w:firstLine="720"/>
        <w:rPr>
          <w:lang w:val="en-US"/>
        </w:rPr>
      </w:pPr>
      <w:r w:rsidRPr="00920014">
        <w:rPr>
          <w:lang w:val="en-US"/>
        </w:rPr>
        <w:t xml:space="preserve">We aligned the reads to a </w:t>
      </w:r>
      <w:r w:rsidRPr="00920014">
        <w:rPr>
          <w:i/>
          <w:iCs/>
          <w:lang w:val="en-US"/>
        </w:rPr>
        <w:t>sulfurigaster</w:t>
      </w:r>
      <w:r w:rsidRPr="00920014">
        <w:rPr>
          <w:lang w:val="en-US"/>
        </w:rPr>
        <w:t xml:space="preserve"> reference</w:t>
      </w:r>
      <w:r w:rsidR="00226142" w:rsidRPr="00920014">
        <w:rPr>
          <w:lang w:val="en-US"/>
        </w:rPr>
        <w:t xml:space="preserve"> with bwa</w:t>
      </w:r>
      <w:r w:rsidR="00EB45C9" w:rsidRPr="00920014">
        <w:rPr>
          <w:lang w:val="en-US"/>
        </w:rPr>
        <w:t xml:space="preserve"> </w:t>
      </w:r>
      <w:r w:rsidR="00EB45C9" w:rsidRPr="00920014">
        <w:rPr>
          <w:lang w:val="en-US"/>
        </w:rPr>
        <w:fldChar w:fldCharType="begin" w:fldLock="1"/>
      </w:r>
      <w:r w:rsidR="00657BA3" w:rsidRPr="00920014">
        <w:rPr>
          <w:lang w:val="en-US"/>
        </w:rPr>
        <w:instrText>ADDIN CSL_CITATION {"citationItems":[{"id":"ITEM-1","itemData":{"DOI":"10.1002/pssa.200673542","ISBN":"0031-8965","abstract":"... Short -read algorithm: alter the read sequence such that it matches the reference exactly. Long-read algorithm ( BWA -SW): sample reference subsequences and perform Smith-Waterman alignment between the subsequences and the read. ...","author":[{"dropping-particle":"","family":"Li","given":"Heng","non-dropping-particle":"","parse-names":false,"suffix":""}],"container-title":"Slides","id":"ITEM-1","issued":{"date-parts":[["2010"]]},"title":"Aligning new-sequencing reads by BWA BWA : Burrows-Wheeler Aligner","type":"article-journal"},"uris":["http://www.mendeley.com/documents/?uuid=42dad3ee-8dd4-4004-bbb8-3b737e22e286"]}],"mendeley":{"formattedCitation":"(Li 2010)","plainTextFormattedCitation":"(Li 2010)","previouslyFormattedCitation":"(Li 2010)"},"properties":{"noteIndex":0},"schema":"https://github.com/citation-style-language/schema/raw/master/csl-citation.json"}</w:instrText>
      </w:r>
      <w:r w:rsidR="00EB45C9" w:rsidRPr="00920014">
        <w:rPr>
          <w:lang w:val="en-US"/>
        </w:rPr>
        <w:fldChar w:fldCharType="separate"/>
      </w:r>
      <w:r w:rsidR="00EB45C9" w:rsidRPr="00920014">
        <w:rPr>
          <w:noProof/>
          <w:lang w:val="en-US"/>
        </w:rPr>
        <w:t>(Li 2010)</w:t>
      </w:r>
      <w:r w:rsidR="00EB45C9" w:rsidRPr="00920014">
        <w:rPr>
          <w:lang w:val="en-US"/>
        </w:rPr>
        <w:fldChar w:fldCharType="end"/>
      </w:r>
      <w:r w:rsidR="00226142" w:rsidRPr="00920014">
        <w:rPr>
          <w:lang w:val="en-US"/>
        </w:rPr>
        <w:t xml:space="preserve">. </w:t>
      </w:r>
      <w:r w:rsidR="00674A0D" w:rsidRPr="00920014">
        <w:rPr>
          <w:lang w:val="en-US"/>
        </w:rPr>
        <w:t xml:space="preserve"> </w:t>
      </w:r>
      <w:r w:rsidR="009A12BF" w:rsidRPr="00920014">
        <w:rPr>
          <w:highlight w:val="yellow"/>
          <w:lang w:val="en-US"/>
        </w:rPr>
        <w:t>Trim the reads, read quality cutoff =</w:t>
      </w:r>
      <w:r w:rsidR="00FE1F82">
        <w:rPr>
          <w:lang w:val="en-US"/>
        </w:rPr>
        <w:t>20</w:t>
      </w:r>
      <w:r w:rsidR="001449C9">
        <w:rPr>
          <w:lang w:val="en-US"/>
        </w:rPr>
        <w:t>. Individuals with less than 50,000 reads were excluded from downstream analysis.</w:t>
      </w:r>
    </w:p>
    <w:p w14:paraId="5BDA2A9F" w14:textId="77777777" w:rsidR="009A12BF" w:rsidRPr="00920014" w:rsidRDefault="009A12BF" w:rsidP="00575F0A">
      <w:pPr>
        <w:ind w:firstLine="720"/>
        <w:rPr>
          <w:lang w:val="en-US"/>
        </w:rPr>
      </w:pPr>
    </w:p>
    <w:p w14:paraId="300891EC" w14:textId="5D1C3529" w:rsidR="00163343" w:rsidRPr="00920014" w:rsidRDefault="00B74489">
      <w:pPr>
        <w:rPr>
          <w:i/>
          <w:iCs/>
          <w:lang w:val="en-US"/>
        </w:rPr>
      </w:pPr>
      <w:r w:rsidRPr="00920014">
        <w:rPr>
          <w:i/>
          <w:iCs/>
          <w:lang w:val="en-US"/>
        </w:rPr>
        <w:t>Ancestry calling</w:t>
      </w:r>
    </w:p>
    <w:p w14:paraId="0112C7FA" w14:textId="5A14A587" w:rsidR="007C4978" w:rsidRPr="00920014" w:rsidRDefault="000B2C48" w:rsidP="007C4978">
      <w:pPr>
        <w:ind w:firstLine="720"/>
        <w:rPr>
          <w:lang w:val="en-US"/>
        </w:rPr>
      </w:pPr>
      <w:r w:rsidRPr="00920014">
        <w:rPr>
          <w:lang w:val="en-US"/>
        </w:rPr>
        <w:t xml:space="preserve">Ancestry HMM was used to infer local genomic ancestry among hybrids in the hybrid swarm experiment. </w:t>
      </w:r>
      <w:r w:rsidR="007C4978" w:rsidRPr="00920014">
        <w:rPr>
          <w:lang w:val="en-US"/>
        </w:rPr>
        <w:t xml:space="preserve">Following setting was employed: </w:t>
      </w:r>
      <w:r w:rsidR="007C4978" w:rsidRPr="00920014">
        <w:rPr>
          <w:i/>
          <w:iCs/>
          <w:color w:val="000000"/>
          <w:lang w:val="en-US"/>
        </w:rPr>
        <w:t xml:space="preserve">-a 2 0.5 0.5 -p 0 </w:t>
      </w:r>
      <w:r w:rsidR="003A5D52" w:rsidRPr="00920014">
        <w:rPr>
          <w:i/>
          <w:iCs/>
          <w:color w:val="000000"/>
          <w:lang w:val="en-US"/>
        </w:rPr>
        <w:t>-3</w:t>
      </w:r>
      <w:r w:rsidR="007C4978" w:rsidRPr="00920014">
        <w:rPr>
          <w:i/>
          <w:iCs/>
          <w:color w:val="000000"/>
          <w:lang w:val="en-US"/>
        </w:rPr>
        <w:t xml:space="preserve"> 0.5 -p 1 -3 0.5 -r </w:t>
      </w:r>
      <w:r w:rsidR="007C4978" w:rsidRPr="00920014">
        <w:rPr>
          <w:i/>
          <w:iCs/>
          <w:color w:val="000000"/>
          <w:lang w:val="en-US"/>
        </w:rPr>
        <w:lastRenderedPageBreak/>
        <w:t>0.000</w:t>
      </w:r>
      <w:r w:rsidR="003A5D52" w:rsidRPr="00920014">
        <w:rPr>
          <w:i/>
          <w:iCs/>
          <w:color w:val="000000"/>
          <w:lang w:val="en-US"/>
        </w:rPr>
        <w:t>0</w:t>
      </w:r>
      <w:r w:rsidR="007C4978" w:rsidRPr="00920014">
        <w:rPr>
          <w:i/>
          <w:iCs/>
          <w:color w:val="000000"/>
          <w:lang w:val="en-US"/>
        </w:rPr>
        <w:t>05</w:t>
      </w:r>
      <w:r w:rsidR="007C4978" w:rsidRPr="00920014">
        <w:rPr>
          <w:color w:val="000000"/>
          <w:lang w:val="en-US"/>
        </w:rPr>
        <w:t xml:space="preserve">. </w:t>
      </w:r>
      <w:r w:rsidR="002F0EC8" w:rsidRPr="00920014">
        <w:rPr>
          <w:color w:val="000000"/>
          <w:lang w:val="en-US"/>
        </w:rPr>
        <w:t xml:space="preserve">In particular, </w:t>
      </w:r>
      <w:r w:rsidR="0040564E" w:rsidRPr="00920014">
        <w:rPr>
          <w:color w:val="000000"/>
          <w:lang w:val="en-US"/>
        </w:rPr>
        <w:t xml:space="preserve">we assumed equal </w:t>
      </w:r>
      <w:r w:rsidR="00027BD8" w:rsidRPr="00920014">
        <w:rPr>
          <w:color w:val="000000"/>
          <w:lang w:val="en-US"/>
        </w:rPr>
        <w:t xml:space="preserve">parental </w:t>
      </w:r>
      <w:r w:rsidR="0040564E" w:rsidRPr="00920014">
        <w:rPr>
          <w:color w:val="000000"/>
          <w:lang w:val="en-US"/>
        </w:rPr>
        <w:t>ancestry contribution</w:t>
      </w:r>
      <w:r w:rsidR="00027BD8" w:rsidRPr="00920014">
        <w:rPr>
          <w:color w:val="000000"/>
          <w:lang w:val="en-US"/>
        </w:rPr>
        <w:t xml:space="preserve">s, </w:t>
      </w:r>
      <w:r w:rsidR="00865486" w:rsidRPr="00920014">
        <w:rPr>
          <w:color w:val="000000"/>
          <w:lang w:val="en-US"/>
        </w:rPr>
        <w:t>and recombination rate being 5</w:t>
      </w:r>
      <w:r w:rsidR="003A5D52" w:rsidRPr="00920014">
        <w:rPr>
          <w:color w:val="000000"/>
          <w:lang w:val="en-US"/>
        </w:rPr>
        <w:t>X</w:t>
      </w:r>
      <w:r w:rsidR="00865486" w:rsidRPr="00920014">
        <w:rPr>
          <w:color w:val="000000"/>
          <w:lang w:val="en-US"/>
        </w:rPr>
        <w:t>10</w:t>
      </w:r>
      <w:r w:rsidR="00865486" w:rsidRPr="00920014">
        <w:rPr>
          <w:color w:val="000000"/>
          <w:vertAlign w:val="superscript"/>
          <w:lang w:val="en-US"/>
        </w:rPr>
        <w:t>-</w:t>
      </w:r>
      <w:r w:rsidR="003A5D52" w:rsidRPr="00920014">
        <w:rPr>
          <w:color w:val="000000"/>
          <w:vertAlign w:val="superscript"/>
          <w:lang w:val="en-US"/>
        </w:rPr>
        <w:t>6</w:t>
      </w:r>
      <w:r w:rsidR="003A5D52" w:rsidRPr="00920014">
        <w:rPr>
          <w:color w:val="000000"/>
          <w:lang w:val="en-US"/>
        </w:rPr>
        <w:t xml:space="preserve">, and estimated </w:t>
      </w:r>
      <w:r w:rsidR="001D0DC3" w:rsidRPr="00920014">
        <w:rPr>
          <w:color w:val="000000"/>
          <w:lang w:val="en-US"/>
        </w:rPr>
        <w:t>the generation</w:t>
      </w:r>
      <w:r w:rsidR="00F230AB" w:rsidRPr="00920014">
        <w:rPr>
          <w:color w:val="000000"/>
          <w:lang w:val="en-US"/>
        </w:rPr>
        <w:t xml:space="preserve">s before present in which the ancestry pulse occurred. </w:t>
      </w:r>
      <w:r w:rsidR="00371EA8" w:rsidRPr="00920014">
        <w:rPr>
          <w:color w:val="000000"/>
          <w:lang w:val="en-US"/>
        </w:rPr>
        <w:t xml:space="preserve">Ancestry genotype was </w:t>
      </w:r>
      <w:r w:rsidR="00797C8A" w:rsidRPr="00920014">
        <w:rPr>
          <w:color w:val="000000"/>
          <w:lang w:val="en-US"/>
        </w:rPr>
        <w:t>called if the posterior probability &gt; 0.</w:t>
      </w:r>
      <w:r w:rsidR="00086245">
        <w:rPr>
          <w:color w:val="000000"/>
          <w:lang w:val="en-US"/>
        </w:rPr>
        <w:t>9</w:t>
      </w:r>
      <w:r w:rsidR="00797C8A" w:rsidRPr="00920014">
        <w:rPr>
          <w:color w:val="000000"/>
          <w:lang w:val="en-US"/>
        </w:rPr>
        <w:t>.</w:t>
      </w:r>
    </w:p>
    <w:p w14:paraId="2ED88DCF" w14:textId="095A2224" w:rsidR="00076C7A" w:rsidRDefault="000B2C48" w:rsidP="009E6C1F">
      <w:pPr>
        <w:ind w:firstLine="720"/>
        <w:rPr>
          <w:lang w:val="en-US"/>
        </w:rPr>
      </w:pPr>
      <w:r w:rsidRPr="00920014">
        <w:rPr>
          <w:lang w:val="en-US" w:eastAsia="zh-TW"/>
        </w:rPr>
        <w:t>W</w:t>
      </w:r>
      <w:r w:rsidRPr="00920014">
        <w:rPr>
          <w:lang w:val="en-US"/>
        </w:rPr>
        <w:t>e first find the fixed difference</w:t>
      </w:r>
      <w:r w:rsidR="001436E6" w:rsidRPr="00920014">
        <w:rPr>
          <w:lang w:val="en-US"/>
        </w:rPr>
        <w:t xml:space="preserve"> (SNP-based F</w:t>
      </w:r>
      <w:r w:rsidR="001436E6" w:rsidRPr="00920014">
        <w:rPr>
          <w:vertAlign w:val="subscript"/>
          <w:lang w:val="en-US"/>
        </w:rPr>
        <w:t>ST</w:t>
      </w:r>
      <w:r w:rsidR="001436E6" w:rsidRPr="00920014">
        <w:rPr>
          <w:lang w:val="en-US"/>
        </w:rPr>
        <w:t xml:space="preserve"> =1) between nasuta and albomicans.</w:t>
      </w:r>
      <w:r w:rsidR="0018734D" w:rsidRPr="00920014">
        <w:rPr>
          <w:lang w:val="en-US"/>
        </w:rPr>
        <w:t xml:space="preserve"> Then </w:t>
      </w:r>
      <w:r w:rsidR="00B06449" w:rsidRPr="00920014">
        <w:rPr>
          <w:lang w:val="en-US"/>
        </w:rPr>
        <w:t xml:space="preserve">we </w:t>
      </w:r>
      <w:r w:rsidR="002F3444" w:rsidRPr="00920014">
        <w:rPr>
          <w:lang w:val="en-US"/>
        </w:rPr>
        <w:t>prepared the input for ancestry HMM</w:t>
      </w:r>
      <w:r w:rsidRPr="00920014">
        <w:rPr>
          <w:lang w:val="en-US"/>
        </w:rPr>
        <w:t xml:space="preserve"> </w:t>
      </w:r>
      <w:r w:rsidR="002F3444" w:rsidRPr="00920014">
        <w:rPr>
          <w:lang w:val="en-US"/>
        </w:rPr>
        <w:t xml:space="preserve">with a custom script. </w:t>
      </w:r>
      <w:r w:rsidR="003458EF" w:rsidRPr="00920014">
        <w:rPr>
          <w:lang w:val="en-US"/>
        </w:rPr>
        <w:t>0=</w:t>
      </w:r>
      <w:r w:rsidR="00793A6F">
        <w:rPr>
          <w:lang w:val="en-US"/>
        </w:rPr>
        <w:t xml:space="preserve"> </w:t>
      </w:r>
      <w:r w:rsidR="0076374F" w:rsidRPr="00920014">
        <w:rPr>
          <w:lang w:val="en-US"/>
        </w:rPr>
        <w:t>nasuta</w:t>
      </w:r>
      <w:r w:rsidR="003458EF" w:rsidRPr="00920014">
        <w:rPr>
          <w:lang w:val="en-US"/>
        </w:rPr>
        <w:t>, 0.5</w:t>
      </w:r>
      <w:r w:rsidR="00793A6F">
        <w:rPr>
          <w:lang w:val="en-US"/>
        </w:rPr>
        <w:t xml:space="preserve"> </w:t>
      </w:r>
      <w:r w:rsidR="003458EF" w:rsidRPr="00920014">
        <w:rPr>
          <w:lang w:val="en-US"/>
        </w:rPr>
        <w:t>=</w:t>
      </w:r>
      <w:r w:rsidR="00793A6F">
        <w:rPr>
          <w:lang w:val="en-US"/>
        </w:rPr>
        <w:t xml:space="preserve"> </w:t>
      </w:r>
      <w:r w:rsidR="003458EF" w:rsidRPr="00920014">
        <w:rPr>
          <w:lang w:val="en-US"/>
        </w:rPr>
        <w:t>heterozygotes, 1</w:t>
      </w:r>
      <w:r w:rsidR="00793A6F">
        <w:rPr>
          <w:lang w:val="en-US"/>
        </w:rPr>
        <w:t xml:space="preserve"> </w:t>
      </w:r>
      <w:r w:rsidR="003458EF" w:rsidRPr="00920014">
        <w:rPr>
          <w:lang w:val="en-US"/>
        </w:rPr>
        <w:t>=</w:t>
      </w:r>
      <w:r w:rsidR="00793A6F">
        <w:rPr>
          <w:lang w:val="en-US"/>
        </w:rPr>
        <w:t xml:space="preserve"> </w:t>
      </w:r>
      <w:r w:rsidR="0076374F" w:rsidRPr="00920014">
        <w:rPr>
          <w:lang w:val="en-US"/>
        </w:rPr>
        <w:t>albomicans</w:t>
      </w:r>
      <w:r w:rsidR="003C5CBB" w:rsidRPr="00920014">
        <w:rPr>
          <w:lang w:val="en-US"/>
        </w:rPr>
        <w:t xml:space="preserve">. </w:t>
      </w:r>
    </w:p>
    <w:p w14:paraId="7CAFF863" w14:textId="77777777" w:rsidR="00025CAC" w:rsidRDefault="00025CAC" w:rsidP="009E6C1F">
      <w:pPr>
        <w:ind w:firstLine="720"/>
        <w:rPr>
          <w:lang w:val="en-US"/>
        </w:rPr>
      </w:pPr>
    </w:p>
    <w:p w14:paraId="31E4EC56" w14:textId="23CE2D4D" w:rsidR="00D03247" w:rsidRPr="00C62010" w:rsidRDefault="00A9772C" w:rsidP="00D03247">
      <w:pPr>
        <w:rPr>
          <w:i/>
          <w:iCs/>
          <w:lang w:val="en-US"/>
        </w:rPr>
      </w:pPr>
      <w:r w:rsidRPr="00C62010">
        <w:rPr>
          <w:i/>
          <w:iCs/>
          <w:lang w:val="en-US"/>
        </w:rPr>
        <w:t>Neosex chromosome haplotyping</w:t>
      </w:r>
    </w:p>
    <w:p w14:paraId="37AC9A32" w14:textId="76AD3C59" w:rsidR="00A9772C" w:rsidRPr="00920014" w:rsidRDefault="007564A9" w:rsidP="00174531">
      <w:pPr>
        <w:ind w:firstLine="720"/>
        <w:rPr>
          <w:lang w:val="en-US"/>
        </w:rPr>
      </w:pPr>
      <w:r>
        <w:rPr>
          <w:lang w:val="en-US"/>
        </w:rPr>
        <w:t xml:space="preserve">Neo-X and Neo-Y specific alleles in </w:t>
      </w:r>
      <w:r w:rsidR="0034485F" w:rsidRPr="00606F09">
        <w:rPr>
          <w:lang w:val="en-US"/>
        </w:rPr>
        <w:t>albomicans</w:t>
      </w:r>
      <w:r w:rsidR="0034485F">
        <w:rPr>
          <w:lang w:val="en-US"/>
        </w:rPr>
        <w:t xml:space="preserve"> were identified</w:t>
      </w:r>
      <w:r w:rsidR="00EF0F11">
        <w:rPr>
          <w:lang w:val="en-US"/>
        </w:rPr>
        <w:t xml:space="preserve"> following </w:t>
      </w:r>
      <w:r w:rsidR="00F93149">
        <w:rPr>
          <w:lang w:val="en-US"/>
        </w:rPr>
        <w:t xml:space="preserve">Wei et al. (2019). </w:t>
      </w:r>
      <w:r w:rsidR="00420695">
        <w:rPr>
          <w:lang w:val="en-US"/>
        </w:rPr>
        <w:t xml:space="preserve">The </w:t>
      </w:r>
      <w:r w:rsidR="00F9270F">
        <w:rPr>
          <w:lang w:val="en-US"/>
        </w:rPr>
        <w:t>neo-sex chromosome SNPs should be hemizygous in males and homozygous in females, thus the ratio of coverage between female and male should be 2.</w:t>
      </w:r>
      <w:r w:rsidR="00E03F1D">
        <w:rPr>
          <w:lang w:val="en-US"/>
        </w:rPr>
        <w:t xml:space="preserve"> </w:t>
      </w:r>
      <w:r w:rsidR="009D4806">
        <w:rPr>
          <w:lang w:val="en-US"/>
        </w:rPr>
        <w:t xml:space="preserve">For each individual, we estimated the haplotype proportion (proportion of </w:t>
      </w:r>
      <w:r w:rsidR="001F6891">
        <w:rPr>
          <w:lang w:val="en-US"/>
        </w:rPr>
        <w:t>sites</w:t>
      </w:r>
      <w:r w:rsidR="009A1760">
        <w:rPr>
          <w:lang w:val="en-US"/>
        </w:rPr>
        <w:t xml:space="preserve"> </w:t>
      </w:r>
      <w:r w:rsidR="000319FA">
        <w:rPr>
          <w:lang w:val="en-US"/>
        </w:rPr>
        <w:t>of each haplotype</w:t>
      </w:r>
      <w:r w:rsidR="00364CDD">
        <w:rPr>
          <w:lang w:val="en-US"/>
        </w:rPr>
        <w:t xml:space="preserve"> across all the haplotype-informative sites</w:t>
      </w:r>
      <w:r w:rsidR="009D4806">
        <w:rPr>
          <w:lang w:val="en-US"/>
        </w:rPr>
        <w:t>)</w:t>
      </w:r>
      <w:r w:rsidR="00484A30">
        <w:rPr>
          <w:lang w:val="en-US"/>
        </w:rPr>
        <w:t xml:space="preserve">. </w:t>
      </w:r>
      <w:r w:rsidR="00724264">
        <w:rPr>
          <w:lang w:val="en-US"/>
        </w:rPr>
        <w:t xml:space="preserve">We refer the </w:t>
      </w:r>
      <w:r w:rsidR="001D2E23">
        <w:rPr>
          <w:lang w:val="en-US"/>
        </w:rPr>
        <w:t>any</w:t>
      </w:r>
      <w:r w:rsidR="00724264">
        <w:rPr>
          <w:lang w:val="en-US"/>
        </w:rPr>
        <w:t xml:space="preserve"> single</w:t>
      </w:r>
      <w:r w:rsidR="001D2E23">
        <w:rPr>
          <w:lang w:val="en-US"/>
        </w:rPr>
        <w:t xml:space="preserve"> haplotype with &gt; 0.5 haplotype proportion</w:t>
      </w:r>
      <w:r w:rsidR="00724264">
        <w:rPr>
          <w:lang w:val="en-US"/>
        </w:rPr>
        <w:t xml:space="preserve"> </w:t>
      </w:r>
      <w:r w:rsidR="003947CD">
        <w:rPr>
          <w:lang w:val="en-US"/>
        </w:rPr>
        <w:t>being the neosex chromosome ‘haplotype background’ of each individual.</w:t>
      </w:r>
      <w:r w:rsidR="00B7265A">
        <w:rPr>
          <w:lang w:val="en-US"/>
        </w:rPr>
        <w:t xml:space="preserve"> </w:t>
      </w:r>
      <w:r w:rsidR="00C041D5">
        <w:rPr>
          <w:lang w:val="en-US"/>
        </w:rPr>
        <w:t xml:space="preserve">This way, we can association </w:t>
      </w:r>
      <w:r w:rsidR="00CA5E40">
        <w:rPr>
          <w:lang w:val="en-US"/>
        </w:rPr>
        <w:t xml:space="preserve">between </w:t>
      </w:r>
      <w:r w:rsidR="00810E99">
        <w:rPr>
          <w:lang w:val="en-US"/>
        </w:rPr>
        <w:t>neosex chromosome haplotype</w:t>
      </w:r>
      <w:r w:rsidR="00CA35D7">
        <w:rPr>
          <w:lang w:val="en-US"/>
        </w:rPr>
        <w:t>s</w:t>
      </w:r>
      <w:r w:rsidR="00810E99">
        <w:rPr>
          <w:lang w:val="en-US"/>
        </w:rPr>
        <w:t xml:space="preserve"> with </w:t>
      </w:r>
      <w:r w:rsidR="00C041D5">
        <w:rPr>
          <w:lang w:val="en-US"/>
        </w:rPr>
        <w:t xml:space="preserve">introgression </w:t>
      </w:r>
      <w:r w:rsidR="007455B2">
        <w:rPr>
          <w:lang w:val="en-US"/>
        </w:rPr>
        <w:t xml:space="preserve">and </w:t>
      </w:r>
      <w:r w:rsidR="00AA47C6">
        <w:rPr>
          <w:lang w:val="en-US"/>
        </w:rPr>
        <w:t>ancestry turnover rates</w:t>
      </w:r>
      <w:r w:rsidR="00DB6CFB">
        <w:rPr>
          <w:lang w:val="en-US"/>
        </w:rPr>
        <w:t xml:space="preserve">. </w:t>
      </w:r>
    </w:p>
    <w:p w14:paraId="28C5D46D" w14:textId="0B1D6C5E" w:rsidR="000D13A7" w:rsidRDefault="000D13A7" w:rsidP="00144E4F">
      <w:pPr>
        <w:rPr>
          <w:lang w:val="en-US"/>
        </w:rPr>
      </w:pPr>
    </w:p>
    <w:p w14:paraId="02D30A6C" w14:textId="1F90B0FE" w:rsidR="00540B77" w:rsidRPr="00CE70D8" w:rsidRDefault="00540B77" w:rsidP="00144E4F">
      <w:pPr>
        <w:rPr>
          <w:i/>
          <w:iCs/>
          <w:lang w:val="en-US"/>
        </w:rPr>
      </w:pPr>
      <w:r w:rsidRPr="00CE70D8">
        <w:rPr>
          <w:i/>
          <w:iCs/>
          <w:lang w:val="en-US"/>
        </w:rPr>
        <w:t>Introgression</w:t>
      </w:r>
    </w:p>
    <w:p w14:paraId="0B553BA5" w14:textId="78763B41" w:rsidR="00E93FAB" w:rsidRDefault="00290BF0" w:rsidP="00144E4F">
      <w:pPr>
        <w:rPr>
          <w:lang w:val="en-US"/>
        </w:rPr>
      </w:pPr>
      <w:r>
        <w:rPr>
          <w:lang w:val="en-US"/>
        </w:rPr>
        <w:tab/>
      </w:r>
      <w:r w:rsidR="00F57928">
        <w:rPr>
          <w:lang w:val="en-US"/>
        </w:rPr>
        <w:t xml:space="preserve">We considered introgression with </w:t>
      </w:r>
      <w:r w:rsidR="00CB4EBA">
        <w:rPr>
          <w:lang w:val="en-US"/>
        </w:rPr>
        <w:t xml:space="preserve">respect to the extent of admixture inferred with heterozygosity. Heterozygosity </w:t>
      </w:r>
      <w:r w:rsidR="0096180E">
        <w:rPr>
          <w:lang w:val="en-US"/>
        </w:rPr>
        <w:t>(</w:t>
      </w:r>
      <w:r w:rsidR="0096180E" w:rsidRPr="0096180E">
        <w:rPr>
          <w:i/>
          <w:iCs/>
          <w:lang w:val="en-US"/>
        </w:rPr>
        <w:t>h</w:t>
      </w:r>
      <w:r w:rsidR="0096180E">
        <w:rPr>
          <w:lang w:val="en-US"/>
        </w:rPr>
        <w:t xml:space="preserve">) </w:t>
      </w:r>
      <w:r w:rsidR="00CB4EBA">
        <w:rPr>
          <w:lang w:val="en-US"/>
        </w:rPr>
        <w:t xml:space="preserve">was calculated as the fraction of heterozygous ancestry-informative sites within each individual. </w:t>
      </w:r>
      <w:r w:rsidR="001C090D">
        <w:rPr>
          <w:lang w:val="en-US"/>
        </w:rPr>
        <w:t xml:space="preserve">Admixture proportion </w:t>
      </w:r>
      <w:r w:rsidR="003231E8">
        <w:rPr>
          <w:lang w:val="en-US"/>
        </w:rPr>
        <w:t>(</w:t>
      </w:r>
      <w:r w:rsidR="00244AF8">
        <w:rPr>
          <w:i/>
          <w:iCs/>
          <w:lang w:val="en-US"/>
        </w:rPr>
        <w:t>p</w:t>
      </w:r>
      <w:r w:rsidR="003231E8">
        <w:rPr>
          <w:lang w:val="en-US"/>
        </w:rPr>
        <w:t xml:space="preserve">) </w:t>
      </w:r>
      <w:r w:rsidR="001C090D">
        <w:rPr>
          <w:lang w:val="en-US"/>
        </w:rPr>
        <w:t xml:space="preserve">was </w:t>
      </w:r>
      <w:r w:rsidR="0038695B">
        <w:rPr>
          <w:lang w:val="en-US"/>
        </w:rPr>
        <w:t xml:space="preserve">the fraction of alb alleles across ancestry-informative sites. </w:t>
      </w:r>
      <w:r w:rsidR="00CB4EBA">
        <w:rPr>
          <w:lang w:val="en-US"/>
        </w:rPr>
        <w:t xml:space="preserve">We calculated </w:t>
      </w:r>
      <w:r w:rsidR="00D5131C">
        <w:rPr>
          <w:lang w:val="en-US"/>
        </w:rPr>
        <w:t xml:space="preserve">admixture proportion and </w:t>
      </w:r>
      <w:r w:rsidR="00CB4EBA">
        <w:rPr>
          <w:lang w:val="en-US"/>
        </w:rPr>
        <w:t xml:space="preserve">heterozygosity </w:t>
      </w:r>
      <w:r w:rsidR="00D5131C">
        <w:rPr>
          <w:lang w:val="en-US"/>
        </w:rPr>
        <w:t xml:space="preserve">both </w:t>
      </w:r>
      <w:r w:rsidR="00CB4EBA">
        <w:rPr>
          <w:lang w:val="en-US"/>
        </w:rPr>
        <w:t>genome-wide</w:t>
      </w:r>
      <w:r w:rsidR="00D5131C">
        <w:rPr>
          <w:lang w:val="en-US"/>
        </w:rPr>
        <w:t xml:space="preserve"> and</w:t>
      </w:r>
      <w:r w:rsidR="00CB4EBA">
        <w:rPr>
          <w:lang w:val="en-US"/>
        </w:rPr>
        <w:t xml:space="preserve"> within each </w:t>
      </w:r>
      <w:r w:rsidR="00D5131C">
        <w:rPr>
          <w:lang w:val="en-US"/>
        </w:rPr>
        <w:t>M</w:t>
      </w:r>
      <w:r w:rsidR="00CB4EBA">
        <w:rPr>
          <w:lang w:val="en-US"/>
        </w:rPr>
        <w:t xml:space="preserve">uller element. </w:t>
      </w:r>
      <w:r>
        <w:rPr>
          <w:lang w:val="en-US"/>
        </w:rPr>
        <w:t xml:space="preserve">To investigate the introgression across various muller element, we calculated Muller element-specific </w:t>
      </w:r>
      <w:r w:rsidR="003A4654">
        <w:rPr>
          <w:lang w:val="en-US"/>
        </w:rPr>
        <w:t xml:space="preserve">alb-biased </w:t>
      </w:r>
      <w:r>
        <w:rPr>
          <w:lang w:val="en-US"/>
        </w:rPr>
        <w:t>introgression</w:t>
      </w:r>
      <w:r w:rsidR="002569C6">
        <w:rPr>
          <w:lang w:val="en-US"/>
        </w:rPr>
        <w:t xml:space="preserve"> as</w:t>
      </w:r>
    </w:p>
    <w:p w14:paraId="5E6BFA63" w14:textId="18BB6E8C" w:rsidR="00E93FAB" w:rsidRDefault="002569C6" w:rsidP="00144E4F">
      <w:pPr>
        <w:rPr>
          <w:lang w:val="en-US"/>
        </w:rPr>
      </w:pPr>
      <w:r>
        <w:rPr>
          <w:lang w:val="en-US"/>
        </w:rPr>
        <w:t xml:space="preserve"> </w:t>
      </w:r>
      <w:r w:rsidR="00E93FAB">
        <w:rPr>
          <w:lang w:val="en-US"/>
        </w:rPr>
        <w:tab/>
      </w:r>
      <w:r w:rsidR="00E93FAB">
        <w:rPr>
          <w:lang w:val="en-US"/>
        </w:rPr>
        <w:tab/>
      </w:r>
      <w:r w:rsidR="00E93FAB">
        <w:rPr>
          <w:lang w:val="en-US"/>
        </w:rPr>
        <w:tab/>
      </w:r>
      <w:r w:rsidR="00E93FAB">
        <w:rPr>
          <w:lang w:val="en-US"/>
        </w:rPr>
        <w:tab/>
      </w:r>
      <w:r w:rsidR="00E93FAB">
        <w:rPr>
          <w:lang w:val="en-US"/>
        </w:rPr>
        <w:tab/>
      </w:r>
      <w:r w:rsidR="00E93FAB">
        <w:rPr>
          <w:lang w:val="en-US"/>
        </w:rPr>
        <w:tab/>
      </w:r>
      <m:oMath>
        <m:f>
          <m:fPr>
            <m:ctrlPr>
              <w:ins w:id="1" w:author="Silu Wang" w:date="2020-09-28T08:53:00Z">
                <w:rPr>
                  <w:rFonts w:ascii="Cambria Math" w:hAnsi="Cambria Math"/>
                  <w:i/>
                  <w:lang w:val="en-US"/>
                </w:rPr>
              </w:ins>
            </m:ctrlPr>
          </m:fPr>
          <m:num>
            <m:r>
              <m:rPr>
                <m:sty m:val="p"/>
              </m:rPr>
              <w:rPr>
                <w:rFonts w:ascii="Cambria Math" w:hAnsi="Cambria Math"/>
                <w:lang w:val="en-US"/>
              </w:rPr>
              <m:t>1-2</m:t>
            </m:r>
            <m:r>
              <m:rPr>
                <m:sty m:val="p"/>
              </m:rPr>
              <w:rPr>
                <w:rFonts w:ascii="Cambria Math" w:hAnsi="Cambria Math"/>
                <w:lang w:val="en-US"/>
              </w:rPr>
              <m:t>p</m:t>
            </m:r>
          </m:num>
          <m:den>
            <m:r>
              <w:rPr>
                <w:rFonts w:ascii="Cambria Math" w:hAnsi="Cambria Math"/>
                <w:lang w:val="en-US"/>
              </w:rPr>
              <m:t>1-</m:t>
            </m:r>
            <m:r>
              <w:rPr>
                <w:rFonts w:ascii="Cambria Math" w:hAnsi="Cambria Math"/>
                <w:lang w:val="en-US"/>
              </w:rPr>
              <m:t>h</m:t>
            </m:r>
          </m:den>
        </m:f>
      </m:oMath>
      <w:r w:rsidR="00692A02">
        <w:rPr>
          <w:lang w:val="en-US"/>
        </w:rPr>
        <w:t>.</w:t>
      </w:r>
    </w:p>
    <w:p w14:paraId="0CE2C1F4" w14:textId="5AD2C05E" w:rsidR="00540B77" w:rsidRDefault="00386A49" w:rsidP="00E93FAB">
      <w:pPr>
        <w:rPr>
          <w:lang w:val="en-US"/>
        </w:rPr>
      </w:pPr>
      <w:r>
        <w:rPr>
          <w:lang w:val="en-US"/>
        </w:rPr>
        <w:t>This alb-biased introgression index ranges r</w:t>
      </w:r>
      <w:r>
        <w:rPr>
          <w:lang w:val="en-US"/>
        </w:rPr>
        <w:t xml:space="preserve">anging from -1 </w:t>
      </w:r>
      <w:r>
        <w:rPr>
          <w:lang w:val="en-US"/>
        </w:rPr>
        <w:t xml:space="preserve">(nas-biased introgression) </w:t>
      </w:r>
      <w:r>
        <w:rPr>
          <w:lang w:val="en-US"/>
        </w:rPr>
        <w:t>and 1</w:t>
      </w:r>
      <w:r>
        <w:rPr>
          <w:lang w:val="en-US"/>
        </w:rPr>
        <w:t xml:space="preserve"> (alb-biased introgression)</w:t>
      </w:r>
      <w:r w:rsidR="00450781">
        <w:rPr>
          <w:lang w:val="en-US"/>
        </w:rPr>
        <w:t xml:space="preserve"> with zero implying equal introgression from either ancestry. It</w:t>
      </w:r>
      <w:r>
        <w:rPr>
          <w:lang w:val="en-US"/>
        </w:rPr>
        <w:t xml:space="preserve"> </w:t>
      </w:r>
      <w:r w:rsidR="003A2146">
        <w:rPr>
          <w:lang w:val="en-US"/>
        </w:rPr>
        <w:t xml:space="preserve">controls </w:t>
      </w:r>
      <w:r w:rsidR="0073611B">
        <w:rPr>
          <w:lang w:val="en-US"/>
        </w:rPr>
        <w:t>for the fact that hybrids with more admixed genomes (</w:t>
      </w:r>
      <w:r w:rsidR="0031035E">
        <w:rPr>
          <w:lang w:val="en-US"/>
        </w:rPr>
        <w:t xml:space="preserve">lower </w:t>
      </w:r>
      <w:r w:rsidR="0073611B">
        <w:rPr>
          <w:lang w:val="en-US"/>
        </w:rPr>
        <w:t>heterozygosity</w:t>
      </w:r>
      <w:r w:rsidR="008A5476">
        <w:rPr>
          <w:lang w:val="en-US"/>
        </w:rPr>
        <w:t>,</w:t>
      </w:r>
      <w:r w:rsidR="00E20C08">
        <w:rPr>
          <w:lang w:val="en-US"/>
        </w:rPr>
        <w:t xml:space="preserve"> greater deviation </w:t>
      </w:r>
      <w:r w:rsidR="00DD3A64">
        <w:rPr>
          <w:lang w:val="en-US"/>
        </w:rPr>
        <w:t>of</w:t>
      </w:r>
      <w:r w:rsidR="008A5476">
        <w:rPr>
          <w:lang w:val="en-US"/>
        </w:rPr>
        <w:t xml:space="preserve"> </w:t>
      </w:r>
      <w:r w:rsidR="008A5476" w:rsidRPr="008A5476">
        <w:rPr>
          <w:i/>
          <w:iCs/>
          <w:lang w:val="en-US"/>
        </w:rPr>
        <w:t>y</w:t>
      </w:r>
      <w:r w:rsidR="00DD3A64">
        <w:rPr>
          <w:i/>
          <w:iCs/>
          <w:lang w:val="en-US"/>
        </w:rPr>
        <w:t xml:space="preserve"> </w:t>
      </w:r>
      <w:r w:rsidR="00DD3A64">
        <w:rPr>
          <w:lang w:val="en-US"/>
        </w:rPr>
        <w:t>from 1</w:t>
      </w:r>
      <w:r w:rsidR="0073611B">
        <w:rPr>
          <w:lang w:val="en-US"/>
        </w:rPr>
        <w:t xml:space="preserve">) </w:t>
      </w:r>
      <w:r w:rsidR="00711C7D">
        <w:rPr>
          <w:lang w:val="en-US"/>
        </w:rPr>
        <w:t>and</w:t>
      </w:r>
      <w:r w:rsidR="003774CB">
        <w:rPr>
          <w:lang w:val="en-US"/>
        </w:rPr>
        <w:t xml:space="preserve"> signature of backcrossing (</w:t>
      </w:r>
      <w:r w:rsidR="006E6674">
        <w:rPr>
          <w:lang w:val="en-US"/>
        </w:rPr>
        <w:t>positive</w:t>
      </w:r>
      <w:r w:rsidR="00E17184">
        <w:rPr>
          <w:lang w:val="en-US"/>
        </w:rPr>
        <w:t xml:space="preserve"> </w:t>
      </w:r>
      <w:r w:rsidR="004C6717">
        <w:rPr>
          <w:lang w:val="en-US"/>
        </w:rPr>
        <w:t>deviation</w:t>
      </w:r>
      <w:r w:rsidR="00E17184">
        <w:rPr>
          <w:lang w:val="en-US"/>
        </w:rPr>
        <w:t xml:space="preserve"> of</w:t>
      </w:r>
      <w:r w:rsidR="00C0315B">
        <w:rPr>
          <w:lang w:val="en-US"/>
        </w:rPr>
        <w:t xml:space="preserve"> </w:t>
      </w:r>
      <w:r w:rsidR="00C0315B" w:rsidRPr="0086526D">
        <w:rPr>
          <w:i/>
          <w:iCs/>
          <w:lang w:val="en-US"/>
        </w:rPr>
        <w:t>x</w:t>
      </w:r>
      <w:r w:rsidR="00C0315B">
        <w:rPr>
          <w:lang w:val="en-US"/>
        </w:rPr>
        <w:t xml:space="preserve"> from </w:t>
      </w:r>
      <w:r w:rsidR="00E17184">
        <w:rPr>
          <w:lang w:val="en-US"/>
        </w:rPr>
        <w:t>0.5</w:t>
      </w:r>
      <w:r w:rsidR="003774CB">
        <w:rPr>
          <w:lang w:val="en-US"/>
        </w:rPr>
        <w:t xml:space="preserve">) </w:t>
      </w:r>
      <w:r w:rsidR="00154D23">
        <w:rPr>
          <w:lang w:val="en-US"/>
        </w:rPr>
        <w:t xml:space="preserve">are more likely to demonstrate </w:t>
      </w:r>
      <w:r w:rsidR="00C0524B">
        <w:rPr>
          <w:lang w:val="en-US"/>
        </w:rPr>
        <w:t>asymmetrical</w:t>
      </w:r>
      <w:r w:rsidR="00154D23">
        <w:rPr>
          <w:lang w:val="en-US"/>
        </w:rPr>
        <w:t xml:space="preserve"> introgression. </w:t>
      </w:r>
    </w:p>
    <w:p w14:paraId="67895B1C" w14:textId="7490CD8B" w:rsidR="004B0764" w:rsidRDefault="004B0764" w:rsidP="00144E4F">
      <w:pPr>
        <w:rPr>
          <w:lang w:val="en-US"/>
        </w:rPr>
      </w:pPr>
    </w:p>
    <w:p w14:paraId="28F0B6B3" w14:textId="77777777" w:rsidR="002733E8" w:rsidRPr="00380161" w:rsidRDefault="002733E8" w:rsidP="002733E8">
      <w:pPr>
        <w:rPr>
          <w:i/>
          <w:iCs/>
          <w:lang w:val="en-US"/>
        </w:rPr>
      </w:pPr>
      <w:r w:rsidRPr="00380161">
        <w:rPr>
          <w:i/>
          <w:iCs/>
          <w:lang w:val="en-US"/>
        </w:rPr>
        <w:t>Ancestry turnover across the genome</w:t>
      </w:r>
    </w:p>
    <w:p w14:paraId="4EF07229" w14:textId="3A9F1584" w:rsidR="00DC5494" w:rsidRDefault="00DC5494" w:rsidP="00DC5494">
      <w:pPr>
        <w:ind w:firstLine="720"/>
        <w:rPr>
          <w:lang w:val="en-US"/>
        </w:rPr>
      </w:pPr>
      <w:r>
        <w:rPr>
          <w:lang w:val="en-US"/>
        </w:rPr>
        <w:t xml:space="preserve">We estimated </w:t>
      </w:r>
      <w:r w:rsidR="00F66929">
        <w:rPr>
          <w:lang w:val="en-US"/>
        </w:rPr>
        <w:t>ancestry turnover rate</w:t>
      </w:r>
      <w:r>
        <w:rPr>
          <w:lang w:val="en-US"/>
        </w:rPr>
        <w:t xml:space="preserve"> (</w:t>
      </w:r>
      <w:r w:rsidRPr="007A2047">
        <w:rPr>
          <w:i/>
          <w:iCs/>
          <w:lang w:val="en-US"/>
        </w:rPr>
        <w:t>r</w:t>
      </w:r>
      <w:r>
        <w:rPr>
          <w:lang w:val="en-US"/>
        </w:rPr>
        <w:t>)</w:t>
      </w:r>
      <w:r w:rsidR="00144597">
        <w:rPr>
          <w:lang w:val="en-US"/>
        </w:rPr>
        <w:t xml:space="preserve"> </w:t>
      </w:r>
      <w:r>
        <w:rPr>
          <w:lang w:val="en-US"/>
        </w:rPr>
        <w:t xml:space="preserve">by the number of </w:t>
      </w:r>
      <w:r w:rsidR="00583071">
        <w:rPr>
          <w:lang w:val="en-US"/>
        </w:rPr>
        <w:t>ancestry</w:t>
      </w:r>
      <w:r>
        <w:rPr>
          <w:lang w:val="en-US"/>
        </w:rPr>
        <w:t xml:space="preserve"> switches across each muller element and across the genome. However, hybrids of later generations of admixture will exhibit more recombination, while backcrosses exhibit less recombination. To ensure that each class of hybrids are comparable, we employed a transformation index based on the </w:t>
      </w:r>
      <w:r w:rsidR="0054395D">
        <w:rPr>
          <w:lang w:val="en-US"/>
        </w:rPr>
        <w:t>Euclidian</w:t>
      </w:r>
      <w:r>
        <w:rPr>
          <w:lang w:val="en-US"/>
        </w:rPr>
        <w:t xml:space="preserve"> distance between the position of each individual and the point (0.5, 0) in the triangle plot. </w:t>
      </w:r>
    </w:p>
    <w:p w14:paraId="795871A6" w14:textId="77777777" w:rsidR="00DC5494" w:rsidRPr="00E93FAB" w:rsidRDefault="00DC5494" w:rsidP="00DC5494">
      <w:pPr>
        <w:ind w:firstLine="720"/>
        <w:rPr>
          <w:lang w:val="en-US"/>
        </w:rPr>
      </w:pPr>
      <m:oMathPara>
        <m:oMath>
          <m:r>
            <w:rPr>
              <w:rFonts w:ascii="Cambria Math" w:hAnsi="Cambria Math"/>
              <w:lang w:val="en-US"/>
            </w:rPr>
            <m:t xml:space="preserve">λ= </m:t>
          </m:r>
          <m:rad>
            <m:radPr>
              <m:degHide m:val="1"/>
              <m:ctrlPr>
                <w:ins w:id="2" w:author="Silu Wang" w:date="2020-09-28T08:53:00Z">
                  <w:rPr>
                    <w:rFonts w:ascii="Cambria Math" w:hAnsi="Cambria Math"/>
                    <w:i/>
                    <w:color w:val="000000" w:themeColor="text1"/>
                    <w:lang w:val="en-US"/>
                  </w:rPr>
                </w:ins>
              </m:ctrlPr>
            </m:radPr>
            <m:deg/>
            <m:e>
              <m:sSup>
                <m:sSupPr>
                  <m:ctrlPr>
                    <w:ins w:id="3" w:author="Silu Wang" w:date="2020-09-28T08:53:00Z">
                      <w:rPr>
                        <w:rFonts w:ascii="Cambria Math" w:hAnsi="Cambria Math"/>
                        <w:i/>
                        <w:color w:val="000000" w:themeColor="text1"/>
                        <w:lang w:val="en-US"/>
                      </w:rPr>
                    </w:ins>
                  </m:ctrlPr>
                </m:sSupPr>
                <m:e>
                  <m:r>
                    <w:rPr>
                      <w:rFonts w:ascii="Cambria Math" w:hAnsi="Cambria Math"/>
                      <w:color w:val="000000" w:themeColor="text1"/>
                      <w:lang w:val="en-US"/>
                    </w:rPr>
                    <m:t>(x-0.5)</m:t>
                  </m:r>
                </m:e>
                <m:sup>
                  <m:r>
                    <w:rPr>
                      <w:rFonts w:ascii="Cambria Math" w:hAnsi="Cambria Math"/>
                      <w:color w:val="000000" w:themeColor="text1"/>
                      <w:lang w:val="en-US"/>
                    </w:rPr>
                    <m:t>2</m:t>
                  </m:r>
                </m:sup>
              </m:sSup>
              <m:r>
                <w:rPr>
                  <w:rFonts w:ascii="Cambria Math" w:hAnsi="Cambria Math"/>
                  <w:color w:val="000000" w:themeColor="text1"/>
                  <w:lang w:val="en-US"/>
                </w:rPr>
                <m:t>+</m:t>
              </m:r>
              <m:sSup>
                <m:sSupPr>
                  <m:ctrlPr>
                    <w:ins w:id="4" w:author="Silu Wang" w:date="2020-09-28T08:53:00Z">
                      <w:rPr>
                        <w:rFonts w:ascii="Cambria Math" w:hAnsi="Cambria Math"/>
                        <w:i/>
                        <w:color w:val="000000" w:themeColor="text1"/>
                        <w:lang w:val="en-US"/>
                      </w:rPr>
                    </w:ins>
                  </m:ctrlPr>
                </m:sSupPr>
                <m:e>
                  <m:r>
                    <w:rPr>
                      <w:rFonts w:ascii="Cambria Math" w:hAnsi="Cambria Math"/>
                      <w:color w:val="000000" w:themeColor="text1"/>
                      <w:lang w:val="en-US"/>
                    </w:rPr>
                    <m:t>y</m:t>
                  </m:r>
                </m:e>
                <m:sup>
                  <m:r>
                    <w:rPr>
                      <w:rFonts w:ascii="Cambria Math" w:hAnsi="Cambria Math"/>
                      <w:color w:val="000000" w:themeColor="text1"/>
                      <w:lang w:val="en-US"/>
                    </w:rPr>
                    <m:t>2</m:t>
                  </m:r>
                </m:sup>
              </m:sSup>
            </m:e>
          </m:rad>
        </m:oMath>
      </m:oMathPara>
    </w:p>
    <w:p w14:paraId="01AF877B" w14:textId="77777777" w:rsidR="00190BC2" w:rsidRDefault="00DC5494" w:rsidP="00DC5494">
      <w:pPr>
        <w:ind w:firstLine="720"/>
        <w:rPr>
          <w:lang w:val="en-US"/>
        </w:rPr>
      </w:pPr>
      <w:r>
        <w:rPr>
          <w:lang w:val="en-US"/>
        </w:rPr>
        <w:t>The greater the distance, the less recombination event is expected. Thus r *</w:t>
      </w:r>
      <m:oMath>
        <m:r>
          <w:rPr>
            <w:rFonts w:ascii="Cambria Math" w:hAnsi="Cambria Math"/>
            <w:lang w:val="en-US"/>
          </w:rPr>
          <m:t>λ</m:t>
        </m:r>
      </m:oMath>
      <w:r>
        <w:rPr>
          <w:lang w:val="en-US"/>
        </w:rPr>
        <w:t xml:space="preserve"> is the admixture-corrected recombination estimate. </w:t>
      </w:r>
    </w:p>
    <w:p w14:paraId="510CD694" w14:textId="19E8B977" w:rsidR="00DC5494" w:rsidRDefault="00190BC2" w:rsidP="00DC5494">
      <w:pPr>
        <w:ind w:firstLine="720"/>
        <w:rPr>
          <w:lang w:val="en-US"/>
        </w:rPr>
      </w:pPr>
      <w:r>
        <w:rPr>
          <w:lang w:val="en-US"/>
        </w:rPr>
        <w:t xml:space="preserve">To compare ancestry turnover </w:t>
      </w:r>
      <w:r w:rsidR="0019106B">
        <w:rPr>
          <w:lang w:val="en-US"/>
        </w:rPr>
        <w:t xml:space="preserve">frequency </w:t>
      </w:r>
      <w:r>
        <w:rPr>
          <w:lang w:val="en-US"/>
        </w:rPr>
        <w:t xml:space="preserve">among different Muller elements, </w:t>
      </w:r>
      <w:r w:rsidR="0019106B">
        <w:rPr>
          <w:lang w:val="en-US"/>
        </w:rPr>
        <w:t xml:space="preserve">the per informative site ancestry turnover rate was used, by </w:t>
      </w:r>
      <w:r w:rsidR="00A94E2F">
        <w:rPr>
          <w:lang w:val="en-US"/>
        </w:rPr>
        <w:t xml:space="preserve">dividing the ancestry switches by the number of informative sites in each Muller element. Muller F </w:t>
      </w:r>
      <w:r w:rsidR="006D763A">
        <w:rPr>
          <w:lang w:val="en-US"/>
        </w:rPr>
        <w:t xml:space="preserve">is excluded from this </w:t>
      </w:r>
      <w:r w:rsidR="001A41EC">
        <w:rPr>
          <w:lang w:val="en-US"/>
        </w:rPr>
        <w:t xml:space="preserve">comparison </w:t>
      </w:r>
      <w:r w:rsidR="006D763A">
        <w:rPr>
          <w:lang w:val="en-US"/>
        </w:rPr>
        <w:t>beca</w:t>
      </w:r>
      <w:r w:rsidR="003E75EE">
        <w:rPr>
          <w:lang w:val="en-US"/>
        </w:rPr>
        <w:t xml:space="preserve">use of the scarcity of informative sites. </w:t>
      </w:r>
    </w:p>
    <w:p w14:paraId="6ABC2551" w14:textId="77777777" w:rsidR="00DC5494" w:rsidRDefault="00DC5494" w:rsidP="00144E4F">
      <w:pPr>
        <w:rPr>
          <w:i/>
          <w:iCs/>
          <w:lang w:val="en-US"/>
        </w:rPr>
      </w:pPr>
    </w:p>
    <w:p w14:paraId="40F8FE0B" w14:textId="77777777" w:rsidR="00290BF0" w:rsidRDefault="00290BF0" w:rsidP="00144E4F">
      <w:pPr>
        <w:rPr>
          <w:lang w:val="en-US"/>
        </w:rPr>
      </w:pPr>
    </w:p>
    <w:p w14:paraId="71365B85" w14:textId="73B6F6CC" w:rsidR="00144E4F" w:rsidRPr="00CE70D8" w:rsidRDefault="002667C0" w:rsidP="00144E4F">
      <w:pPr>
        <w:rPr>
          <w:i/>
          <w:iCs/>
          <w:lang w:val="en-US"/>
        </w:rPr>
      </w:pPr>
      <w:r w:rsidRPr="00CE70D8">
        <w:rPr>
          <w:i/>
          <w:iCs/>
          <w:lang w:val="en-US"/>
        </w:rPr>
        <w:lastRenderedPageBreak/>
        <w:t xml:space="preserve">Inter-chromosomal and long-range </w:t>
      </w:r>
      <w:r w:rsidR="00144E4F" w:rsidRPr="00CE70D8">
        <w:rPr>
          <w:i/>
          <w:iCs/>
          <w:lang w:val="en-US"/>
        </w:rPr>
        <w:t>LD analysis</w:t>
      </w:r>
    </w:p>
    <w:p w14:paraId="04192B88" w14:textId="619D9055" w:rsidR="00144E4F" w:rsidRDefault="00FF1E9D" w:rsidP="00060361">
      <w:pPr>
        <w:ind w:firstLine="720"/>
        <w:rPr>
          <w:lang w:val="en-US"/>
        </w:rPr>
      </w:pPr>
      <w:r>
        <w:rPr>
          <w:lang w:val="en-US"/>
        </w:rPr>
        <w:t>To investigate the co-introgression pattern within and among chromosomes, we calculated r</w:t>
      </w:r>
      <w:r w:rsidRPr="00FF1E9D">
        <w:rPr>
          <w:vertAlign w:val="superscript"/>
          <w:lang w:val="en-US"/>
        </w:rPr>
        <w:t>2</w:t>
      </w:r>
      <w:r>
        <w:rPr>
          <w:lang w:val="en-US"/>
        </w:rPr>
        <w:t xml:space="preserve"> among clusters of sites that </w:t>
      </w:r>
      <w:r w:rsidR="00016AC4">
        <w:rPr>
          <w:lang w:val="en-US"/>
        </w:rPr>
        <w:t>segregate</w:t>
      </w:r>
      <w:r>
        <w:rPr>
          <w:lang w:val="en-US"/>
        </w:rPr>
        <w:t xml:space="preserve"> independently. We clustered consecutive SNPs into haplotype clusters with K-means clustering with the 70% of total varia</w:t>
      </w:r>
      <w:r w:rsidR="00EC0553">
        <w:rPr>
          <w:lang w:val="en-US"/>
        </w:rPr>
        <w:t>nce</w:t>
      </w:r>
      <w:r>
        <w:rPr>
          <w:lang w:val="en-US"/>
        </w:rPr>
        <w:t xml:space="preserve"> explained by between-clusters varia</w:t>
      </w:r>
      <w:r w:rsidR="00EC0553">
        <w:rPr>
          <w:lang w:val="en-US"/>
        </w:rPr>
        <w:t xml:space="preserve">nce. Considering the paucity of SNPs </w:t>
      </w:r>
      <w:r w:rsidR="0071702B">
        <w:rPr>
          <w:lang w:val="en-US"/>
        </w:rPr>
        <w:t xml:space="preserve">and the lack of recombination </w:t>
      </w:r>
      <w:r w:rsidR="00EC0553">
        <w:rPr>
          <w:lang w:val="en-US"/>
        </w:rPr>
        <w:t>in Muller F</w:t>
      </w:r>
      <w:r w:rsidR="002E2F7A">
        <w:rPr>
          <w:lang w:val="en-US"/>
        </w:rPr>
        <w:t xml:space="preserve">, </w:t>
      </w:r>
      <w:r w:rsidR="00EC0553">
        <w:rPr>
          <w:lang w:val="en-US"/>
        </w:rPr>
        <w:t>we employed a lower threshold</w:t>
      </w:r>
      <w:r w:rsidR="00114C03">
        <w:rPr>
          <w:lang w:val="en-US"/>
        </w:rPr>
        <w:t xml:space="preserve">, </w:t>
      </w:r>
      <w:r w:rsidR="00EC0553">
        <w:rPr>
          <w:lang w:val="en-US"/>
        </w:rPr>
        <w:t>50%</w:t>
      </w:r>
      <w:r w:rsidR="0083384E">
        <w:rPr>
          <w:lang w:val="en-US"/>
        </w:rPr>
        <w:t xml:space="preserve"> for clustering SNPs within </w:t>
      </w:r>
      <w:r w:rsidR="00424386">
        <w:rPr>
          <w:lang w:val="en-US"/>
        </w:rPr>
        <w:t>M</w:t>
      </w:r>
      <w:r w:rsidR="0083384E">
        <w:rPr>
          <w:lang w:val="en-US"/>
        </w:rPr>
        <w:t>uller F.</w:t>
      </w:r>
      <w:r w:rsidR="006633A4">
        <w:rPr>
          <w:lang w:val="en-US"/>
        </w:rPr>
        <w:t xml:space="preserve"> </w:t>
      </w:r>
      <w:r w:rsidR="00207E8B">
        <w:rPr>
          <w:lang w:val="en-US"/>
        </w:rPr>
        <w:t>To execute K</w:t>
      </w:r>
      <w:r w:rsidR="00894994">
        <w:rPr>
          <w:lang w:val="en-US"/>
        </w:rPr>
        <w:t>-</w:t>
      </w:r>
      <w:r w:rsidR="00207E8B">
        <w:rPr>
          <w:lang w:val="en-US"/>
        </w:rPr>
        <w:t xml:space="preserve">means cluster, we </w:t>
      </w:r>
      <w:r w:rsidR="00082D9D">
        <w:rPr>
          <w:lang w:val="en-US"/>
        </w:rPr>
        <w:t xml:space="preserve">first </w:t>
      </w:r>
      <w:r w:rsidR="00207E8B">
        <w:rPr>
          <w:lang w:val="en-US"/>
        </w:rPr>
        <w:t xml:space="preserve">imputed </w:t>
      </w:r>
      <w:r w:rsidR="00082D9D">
        <w:rPr>
          <w:lang w:val="en-US"/>
        </w:rPr>
        <w:t xml:space="preserve">missing genotype by the genotypic mode within 2Mb, and removed the individuals that still had missing genotypes </w:t>
      </w:r>
      <w:r w:rsidR="00060361">
        <w:rPr>
          <w:lang w:val="en-US"/>
        </w:rPr>
        <w:t xml:space="preserve">after imputation, which resulted in </w:t>
      </w:r>
      <w:r w:rsidR="00060361" w:rsidRPr="00AF670C">
        <w:rPr>
          <w:highlight w:val="yellow"/>
          <w:lang w:val="en-US"/>
        </w:rPr>
        <w:t>188 individuals (131 females and 51 males)</w:t>
      </w:r>
      <w:r w:rsidR="00060361">
        <w:rPr>
          <w:lang w:val="en-US"/>
        </w:rPr>
        <w:t xml:space="preserve"> remaining for downstream analysis. </w:t>
      </w:r>
      <w:r w:rsidR="006633A4">
        <w:rPr>
          <w:lang w:val="en-US"/>
        </w:rPr>
        <w:t>We than calculated LD among haplotype clusters</w:t>
      </w:r>
      <w:r w:rsidR="007035C8">
        <w:rPr>
          <w:lang w:val="en-US"/>
        </w:rPr>
        <w:t xml:space="preserve"> within Muller CD and those in other Muller elements. </w:t>
      </w:r>
      <w:r w:rsidR="00094B22">
        <w:rPr>
          <w:lang w:val="en-US"/>
        </w:rPr>
        <w:t xml:space="preserve">We </w:t>
      </w:r>
      <w:r w:rsidR="00BB2DC6">
        <w:rPr>
          <w:lang w:val="en-US"/>
        </w:rPr>
        <w:t>looked into associations among</w:t>
      </w:r>
      <w:r w:rsidR="00841C6C">
        <w:rPr>
          <w:lang w:val="en-US"/>
        </w:rPr>
        <w:t xml:space="preserve"> females sampled in</w:t>
      </w:r>
      <w:r w:rsidR="00BB2DC6">
        <w:rPr>
          <w:lang w:val="en-US"/>
        </w:rPr>
        <w:t xml:space="preserve"> early generation</w:t>
      </w:r>
      <w:r w:rsidR="00F36536">
        <w:rPr>
          <w:lang w:val="en-US"/>
        </w:rPr>
        <w:t>s</w:t>
      </w:r>
      <w:r w:rsidR="00841C6C">
        <w:rPr>
          <w:lang w:val="en-US"/>
        </w:rPr>
        <w:t xml:space="preserve"> </w:t>
      </w:r>
      <w:r w:rsidR="00BB2DC6">
        <w:rPr>
          <w:lang w:val="en-US"/>
        </w:rPr>
        <w:t xml:space="preserve">(generation 1-16) and later generations (generation 17-28). </w:t>
      </w:r>
    </w:p>
    <w:p w14:paraId="1A082F58" w14:textId="77777777" w:rsidR="00086245" w:rsidRPr="00920014" w:rsidRDefault="00086245" w:rsidP="00443258">
      <w:pPr>
        <w:rPr>
          <w:lang w:val="en-US"/>
        </w:rPr>
      </w:pPr>
    </w:p>
    <w:p w14:paraId="6C98AF2D" w14:textId="1B595963" w:rsidR="0072344A" w:rsidRPr="00920014" w:rsidRDefault="0072344A" w:rsidP="0072344A">
      <w:pPr>
        <w:rPr>
          <w:lang w:val="en-US"/>
        </w:rPr>
      </w:pPr>
      <w:r w:rsidRPr="00920014">
        <w:rPr>
          <w:i/>
          <w:iCs/>
          <w:lang w:val="en-US"/>
        </w:rPr>
        <w:t xml:space="preserve">Genomic </w:t>
      </w:r>
      <w:r w:rsidR="00363208" w:rsidRPr="00920014">
        <w:rPr>
          <w:i/>
          <w:iCs/>
          <w:lang w:val="en-US"/>
        </w:rPr>
        <w:t>clines</w:t>
      </w:r>
    </w:p>
    <w:p w14:paraId="4E5DCD9D" w14:textId="533A7E1C" w:rsidR="007C363F" w:rsidRPr="00920014" w:rsidRDefault="00D853E7" w:rsidP="00156945">
      <w:pPr>
        <w:ind w:firstLine="720"/>
        <w:rPr>
          <w:lang w:val="en-US"/>
        </w:rPr>
      </w:pPr>
      <w:r w:rsidRPr="00920014">
        <w:rPr>
          <w:lang w:val="en-US"/>
        </w:rPr>
        <w:t xml:space="preserve">To </w:t>
      </w:r>
      <w:r w:rsidR="000D0F2A" w:rsidRPr="00920014">
        <w:rPr>
          <w:lang w:val="en-US"/>
        </w:rPr>
        <w:t>detect potential</w:t>
      </w:r>
      <w:r w:rsidR="006E71E1" w:rsidRPr="00920014">
        <w:rPr>
          <w:lang w:val="en-US"/>
        </w:rPr>
        <w:t xml:space="preserve"> genetic clusters that serve as</w:t>
      </w:r>
      <w:r w:rsidR="000D0F2A" w:rsidRPr="00920014">
        <w:rPr>
          <w:lang w:val="en-US"/>
        </w:rPr>
        <w:t xml:space="preserve"> </w:t>
      </w:r>
      <w:r w:rsidR="006E71E1" w:rsidRPr="00920014">
        <w:rPr>
          <w:lang w:val="en-US"/>
        </w:rPr>
        <w:t>barriers to gene flow,</w:t>
      </w:r>
      <w:r w:rsidR="00756575" w:rsidRPr="00920014">
        <w:rPr>
          <w:lang w:val="en-US"/>
        </w:rPr>
        <w:t xml:space="preserve"> the</w:t>
      </w:r>
      <w:r w:rsidR="006E71E1" w:rsidRPr="00920014">
        <w:rPr>
          <w:lang w:val="en-US"/>
        </w:rPr>
        <w:t xml:space="preserve"> </w:t>
      </w:r>
      <w:r w:rsidR="000D0F2A" w:rsidRPr="00920014">
        <w:rPr>
          <w:lang w:val="en-US"/>
        </w:rPr>
        <w:t xml:space="preserve">pattern of </w:t>
      </w:r>
      <w:r w:rsidR="00B97DE7" w:rsidRPr="00920014">
        <w:rPr>
          <w:lang w:val="en-US"/>
        </w:rPr>
        <w:t xml:space="preserve">introgression </w:t>
      </w:r>
      <w:r w:rsidR="00756575" w:rsidRPr="00920014">
        <w:rPr>
          <w:lang w:val="en-US"/>
        </w:rPr>
        <w:t>for each genetic cluster was inferred wit</w:t>
      </w:r>
      <w:r w:rsidR="00BE412C" w:rsidRPr="00920014">
        <w:rPr>
          <w:lang w:val="en-US"/>
        </w:rPr>
        <w:t>h genomics clines</w:t>
      </w:r>
      <w:r w:rsidR="00056C1E" w:rsidRPr="00920014">
        <w:rPr>
          <w:lang w:val="en-US"/>
        </w:rPr>
        <w:t xml:space="preserve"> </w:t>
      </w:r>
      <w:r w:rsidR="00056C1E" w:rsidRPr="00920014">
        <w:rPr>
          <w:lang w:val="en-US"/>
        </w:rPr>
        <w:fldChar w:fldCharType="begin" w:fldLock="1"/>
      </w:r>
      <w:r w:rsidR="00EB45C9" w:rsidRPr="00920014">
        <w:rPr>
          <w:lang w:val="en-US"/>
        </w:rPr>
        <w:instrText>ADDIN CSL_CITATION {"citationItems":[{"id":"ITEM-1","itemData":{"DOI":"10.1111/j.1365-294X.2011.05074.x","ISBN":"1365-294X","ISSN":"1365-294X","PMID":"21453352","abstract":"We developed a Bayesian genomic cline model to study the genetic architecture of adaptive divergence and reproductive isolation between hybridizing lineages. This model quantifies locus-specific patterns of introgression with two cline parameters that describe the probability of locus-specific ancestry as a function of genome-wide admixture. 'Outlier' loci with extreme patterns of introgression relative to most of the genome can be identified. These loci are potentially associated with adaptive divergence or reproductive isolation. We simulated genetic data for admixed populations that included neutral introgression, as well as loci that were subject to directional, epistatic or underdominant selection, and analysed these data using the Bayesian genomic cline model. Under many demographic conditions, underdominance or directional selection had detectable and predictable effects on cline parameters, and 'outlier' loci were greatly enriched for genetic regions affected by selection. We also analysed previously published genetic data from two transects through a hybrid zone between Mus domesticus and M. musculus. We found considerable variation in rates of introgression across the genome and particularly low rates of introgression for two X-linked markers. There were similarities and differences in patterns of introgression between the two transects, which likely reflects a combination of stochastic variability because of genetic drift and geographic variation in the genetic architecture of reproductive isolation. By providing a robust framework to quantify and compare patterns of introgression among genetic regions and populations, the Bayesian genomic cline model will advance our understanding of the genetics of reproductive isolation and the speciation process.","author":[{"dropping-particle":"","family":"Gompert","given":"Zachariah","non-dropping-particle":"","parse-names":false,"suffix":""},{"dropping-particle":"","family":"Buerkle","given":"C. Alex","non-dropping-particle":"","parse-names":false,"suffix":""}],"container-title":"Molecular ecology","id":"ITEM-1","issued":{"date-parts":[["2011"]]},"page":"2111-2127","title":"Bayesian estimation of genomic clines.","type":"article-journal","volume":"20"},"uris":["http://www.mendeley.com/documents/?uuid=5a302e4c-20f9-490f-8c46-63fe5e1759f8"]}],"mendeley":{"formattedCitation":"(Gompert and Buerkle 2011)","plainTextFormattedCitation":"(Gompert and Buerkle 2011)","previouslyFormattedCitation":"(Gompert and Buerkle 2011)"},"properties":{"noteIndex":0},"schema":"https://github.com/citation-style-language/schema/raw/master/csl-citation.json"}</w:instrText>
      </w:r>
      <w:r w:rsidR="00056C1E" w:rsidRPr="00920014">
        <w:rPr>
          <w:lang w:val="en-US"/>
        </w:rPr>
        <w:fldChar w:fldCharType="separate"/>
      </w:r>
      <w:r w:rsidR="00056C1E" w:rsidRPr="00920014">
        <w:rPr>
          <w:noProof/>
          <w:lang w:val="en-US"/>
        </w:rPr>
        <w:t>(Gompert and Buerkle 2011)</w:t>
      </w:r>
      <w:r w:rsidR="00056C1E" w:rsidRPr="00920014">
        <w:rPr>
          <w:lang w:val="en-US"/>
        </w:rPr>
        <w:fldChar w:fldCharType="end"/>
      </w:r>
      <w:r w:rsidR="00756575" w:rsidRPr="00920014">
        <w:rPr>
          <w:lang w:val="en-US"/>
        </w:rPr>
        <w:t xml:space="preserve">. </w:t>
      </w:r>
      <w:r w:rsidR="00BE412C" w:rsidRPr="00920014">
        <w:rPr>
          <w:lang w:val="en-US"/>
        </w:rPr>
        <w:t>We</w:t>
      </w:r>
      <w:r w:rsidR="00756575" w:rsidRPr="00920014">
        <w:rPr>
          <w:lang w:val="en-US"/>
        </w:rPr>
        <w:t xml:space="preserve"> estimat</w:t>
      </w:r>
      <w:r w:rsidR="00BE412C" w:rsidRPr="00920014">
        <w:rPr>
          <w:lang w:val="en-US"/>
        </w:rPr>
        <w:t>ed</w:t>
      </w:r>
      <w:r w:rsidR="00756575" w:rsidRPr="00920014">
        <w:rPr>
          <w:lang w:val="en-US"/>
        </w:rPr>
        <w:t xml:space="preserve"> cline parameters for each genetic cluster based on cluster-specific introgression relative to the genomic background</w:t>
      </w:r>
      <w:r w:rsidR="00966CD7" w:rsidRPr="00920014">
        <w:rPr>
          <w:lang w:val="en-US"/>
        </w:rPr>
        <w:t>.</w:t>
      </w:r>
      <w:r w:rsidR="002639A5">
        <w:rPr>
          <w:lang w:val="en-US"/>
        </w:rPr>
        <w:t xml:space="preserve"> We focused on late generation (21, 27, 28) females</w:t>
      </w:r>
      <w:r w:rsidR="00400D8E">
        <w:rPr>
          <w:lang w:val="en-US"/>
        </w:rPr>
        <w:t xml:space="preserve">, because </w:t>
      </w:r>
      <w:r w:rsidR="00284D92">
        <w:rPr>
          <w:lang w:val="en-US"/>
        </w:rPr>
        <w:t xml:space="preserve">the signature of selection </w:t>
      </w:r>
      <w:r w:rsidR="00836F8F">
        <w:rPr>
          <w:lang w:val="en-US"/>
        </w:rPr>
        <w:t xml:space="preserve">tends to become more evident when the </w:t>
      </w:r>
      <w:r w:rsidR="006D04DA">
        <w:rPr>
          <w:lang w:val="en-US"/>
        </w:rPr>
        <w:t xml:space="preserve">masking </w:t>
      </w:r>
      <w:r w:rsidR="00396846">
        <w:rPr>
          <w:lang w:val="en-US"/>
        </w:rPr>
        <w:t>admixture</w:t>
      </w:r>
      <w:r w:rsidR="00D35C95">
        <w:rPr>
          <w:lang w:val="en-US"/>
        </w:rPr>
        <w:t xml:space="preserve"> effect</w:t>
      </w:r>
      <w:r w:rsidR="00396846">
        <w:rPr>
          <w:lang w:val="en-US"/>
        </w:rPr>
        <w:t xml:space="preserve"> </w:t>
      </w:r>
      <w:r w:rsidR="00EF690D">
        <w:rPr>
          <w:lang w:val="en-US"/>
        </w:rPr>
        <w:t>becomes less pronounce after</w:t>
      </w:r>
      <w:r w:rsidR="006D04DA">
        <w:rPr>
          <w:lang w:val="en-US"/>
        </w:rPr>
        <w:t xml:space="preserve"> </w:t>
      </w:r>
      <w:r w:rsidR="0087171B">
        <w:rPr>
          <w:lang w:val="en-US"/>
        </w:rPr>
        <w:t xml:space="preserve">generations of </w:t>
      </w:r>
      <w:r w:rsidR="006D04DA">
        <w:rPr>
          <w:lang w:val="en-US"/>
        </w:rPr>
        <w:t xml:space="preserve">recombination. </w:t>
      </w:r>
    </w:p>
    <w:p w14:paraId="5D43AFA6" w14:textId="77777777" w:rsidR="007306BE" w:rsidRPr="00920014" w:rsidRDefault="007306BE" w:rsidP="00841B88">
      <w:pPr>
        <w:rPr>
          <w:i/>
          <w:iCs/>
          <w:lang w:val="en-US"/>
        </w:rPr>
      </w:pPr>
    </w:p>
    <w:p w14:paraId="492EBD68" w14:textId="77777777" w:rsidR="001761EE" w:rsidRPr="00920014" w:rsidRDefault="001761EE" w:rsidP="00841B88">
      <w:pPr>
        <w:rPr>
          <w:lang w:val="en-US"/>
        </w:rPr>
      </w:pPr>
    </w:p>
    <w:p w14:paraId="0A2077F0" w14:textId="7C81B863" w:rsidR="001D7E6D" w:rsidRPr="00920014" w:rsidRDefault="001D7E6D" w:rsidP="00DD65EA">
      <w:pPr>
        <w:rPr>
          <w:lang w:val="en-US"/>
        </w:rPr>
      </w:pPr>
    </w:p>
    <w:p w14:paraId="178BBB82" w14:textId="079FB867" w:rsidR="00DD65EA" w:rsidRPr="00920014" w:rsidRDefault="00DD65EA" w:rsidP="00DD65EA">
      <w:pPr>
        <w:rPr>
          <w:b/>
          <w:bCs/>
          <w:lang w:val="en-US"/>
        </w:rPr>
      </w:pPr>
      <w:r w:rsidRPr="00920014">
        <w:rPr>
          <w:b/>
          <w:bCs/>
          <w:lang w:val="en-US"/>
        </w:rPr>
        <w:t>Results</w:t>
      </w:r>
    </w:p>
    <w:p w14:paraId="63AA1B3F" w14:textId="77777777" w:rsidR="00443258" w:rsidRPr="00920014" w:rsidRDefault="00443258" w:rsidP="00443258">
      <w:pPr>
        <w:ind w:firstLine="720"/>
        <w:rPr>
          <w:lang w:val="en-US"/>
        </w:rPr>
      </w:pPr>
    </w:p>
    <w:p w14:paraId="16D90D74" w14:textId="2A58C70E" w:rsidR="000008CD" w:rsidRDefault="00212BC0" w:rsidP="00443258">
      <w:pPr>
        <w:rPr>
          <w:i/>
          <w:iCs/>
          <w:lang w:val="en-US"/>
        </w:rPr>
      </w:pPr>
      <w:r>
        <w:rPr>
          <w:i/>
          <w:iCs/>
          <w:lang w:val="en-US"/>
        </w:rPr>
        <w:t xml:space="preserve">Asymetrical Introgression </w:t>
      </w:r>
    </w:p>
    <w:p w14:paraId="2AD940B3" w14:textId="1B941016" w:rsidR="00212BC0" w:rsidRDefault="00212BC0" w:rsidP="00471AC2">
      <w:pPr>
        <w:ind w:firstLine="720"/>
        <w:rPr>
          <w:lang w:val="en-US"/>
        </w:rPr>
      </w:pPr>
      <w:r w:rsidRPr="00212BC0">
        <w:rPr>
          <w:lang w:val="en-US"/>
        </w:rPr>
        <w:t xml:space="preserve">There was </w:t>
      </w:r>
      <w:r>
        <w:rPr>
          <w:lang w:val="en-US"/>
        </w:rPr>
        <w:t>albomicans-biased g</w:t>
      </w:r>
      <w:r w:rsidRPr="00212BC0">
        <w:rPr>
          <w:lang w:val="en-US"/>
        </w:rPr>
        <w:t>enome-wide</w:t>
      </w:r>
      <w:r>
        <w:rPr>
          <w:lang w:val="en-US"/>
        </w:rPr>
        <w:t xml:space="preserve"> introgression</w:t>
      </w:r>
      <w:r w:rsidR="007C4E26">
        <w:rPr>
          <w:lang w:val="en-US"/>
        </w:rPr>
        <w:t xml:space="preserve">, which was predominantly </w:t>
      </w:r>
      <w:r w:rsidR="00C47683">
        <w:rPr>
          <w:lang w:val="en-US"/>
        </w:rPr>
        <w:t xml:space="preserve">represented </w:t>
      </w:r>
      <w:r w:rsidR="007C4E26">
        <w:rPr>
          <w:lang w:val="en-US"/>
        </w:rPr>
        <w:t>by Muller CD</w:t>
      </w:r>
      <w:r w:rsidR="00307467">
        <w:rPr>
          <w:lang w:val="en-US"/>
        </w:rPr>
        <w:t xml:space="preserve"> (</w:t>
      </w:r>
      <w:r w:rsidR="00255CAA">
        <w:rPr>
          <w:lang w:val="en-US"/>
        </w:rPr>
        <w:t xml:space="preserve">Figure triangle plot; </w:t>
      </w:r>
      <w:r w:rsidR="00307467">
        <w:rPr>
          <w:lang w:val="en-US"/>
        </w:rPr>
        <w:t xml:space="preserve">Figure </w:t>
      </w:r>
      <w:r w:rsidR="0089621F" w:rsidRPr="003D6367">
        <w:rPr>
          <w:lang w:val="en-US"/>
        </w:rPr>
        <w:t xml:space="preserve">BGC plot </w:t>
      </w:r>
      <w:r w:rsidR="00CA4C8B" w:rsidRPr="003D6367">
        <w:rPr>
          <w:lang w:val="en-US"/>
        </w:rPr>
        <w:t>with muller cd haplotypes</w:t>
      </w:r>
      <w:r w:rsidR="00307467" w:rsidRPr="003D6367">
        <w:rPr>
          <w:lang w:val="en-US"/>
        </w:rPr>
        <w:t>)</w:t>
      </w:r>
      <w:r w:rsidR="007C4E26" w:rsidRPr="003D6367">
        <w:rPr>
          <w:lang w:val="en-US"/>
        </w:rPr>
        <w:t>.</w:t>
      </w:r>
      <w:r w:rsidR="00754145" w:rsidRPr="003D6367">
        <w:rPr>
          <w:lang w:val="en-US"/>
        </w:rPr>
        <w:t xml:space="preserve"> Even though the genomes of many hybrids were admixed in the rest of the genome, muller CD is </w:t>
      </w:r>
      <w:r w:rsidR="00B86DC3" w:rsidRPr="003D6367">
        <w:rPr>
          <w:lang w:val="en-US"/>
        </w:rPr>
        <w:t xml:space="preserve">mostly dominated by the albomicans ancestry (Figure </w:t>
      </w:r>
      <w:r w:rsidR="00694CF6" w:rsidRPr="003D6367">
        <w:rPr>
          <w:lang w:val="en-US"/>
        </w:rPr>
        <w:t>1-3</w:t>
      </w:r>
      <w:r w:rsidR="00B86DC3" w:rsidRPr="003D6367">
        <w:rPr>
          <w:lang w:val="en-US"/>
        </w:rPr>
        <w:t>)</w:t>
      </w:r>
      <w:r w:rsidR="001805B0" w:rsidRPr="003D6367">
        <w:rPr>
          <w:lang w:val="en-US"/>
        </w:rPr>
        <w:t>, w</w:t>
      </w:r>
      <w:r w:rsidR="00B86DC3" w:rsidRPr="003D6367">
        <w:rPr>
          <w:lang w:val="en-US"/>
        </w:rPr>
        <w:t xml:space="preserve">hich </w:t>
      </w:r>
      <w:r w:rsidR="001805B0" w:rsidRPr="003D6367">
        <w:rPr>
          <w:lang w:val="en-US"/>
        </w:rPr>
        <w:t xml:space="preserve">reveals albomicans-biased barrier effect of muller CD relative the rest of the genome (Figure </w:t>
      </w:r>
      <w:r w:rsidR="00BB3F3E" w:rsidRPr="003D6367">
        <w:rPr>
          <w:lang w:val="en-US"/>
        </w:rPr>
        <w:t>4</w:t>
      </w:r>
      <w:r w:rsidR="00C43060" w:rsidRPr="003D6367">
        <w:rPr>
          <w:lang w:val="en-US"/>
        </w:rPr>
        <w:t>A</w:t>
      </w:r>
      <w:r w:rsidR="001805B0" w:rsidRPr="006A0BFC">
        <w:rPr>
          <w:lang w:val="en-US"/>
        </w:rPr>
        <w:t xml:space="preserve">). The </w:t>
      </w:r>
      <w:r w:rsidR="00D56659" w:rsidRPr="00E23508">
        <w:rPr>
          <w:i/>
          <w:iCs/>
          <w:lang w:val="en-US"/>
        </w:rPr>
        <w:sym w:font="Symbol" w:char="F061"/>
      </w:r>
      <w:r w:rsidR="001805B0" w:rsidRPr="006A0BFC">
        <w:rPr>
          <w:lang w:val="en-US"/>
        </w:rPr>
        <w:t xml:space="preserve"> and </w:t>
      </w:r>
      <w:r w:rsidR="00D56659" w:rsidRPr="00E23508">
        <w:rPr>
          <w:i/>
          <w:iCs/>
          <w:lang w:val="en-US"/>
        </w:rPr>
        <w:sym w:font="Symbol" w:char="F062"/>
      </w:r>
      <w:r w:rsidR="001805B0" w:rsidRPr="006A0BFC">
        <w:rPr>
          <w:lang w:val="en-US"/>
        </w:rPr>
        <w:t xml:space="preserve"> estimates</w:t>
      </w:r>
      <w:r w:rsidR="00C8429A" w:rsidRPr="006A0BFC">
        <w:rPr>
          <w:lang w:val="en-US"/>
        </w:rPr>
        <w:t xml:space="preserve"> </w:t>
      </w:r>
      <w:r w:rsidR="00C8429A" w:rsidRPr="006A0BFC">
        <w:rPr>
          <w:lang w:val="en-US"/>
        </w:rPr>
        <w:sym w:font="Symbol" w:char="F0B1"/>
      </w:r>
      <w:r w:rsidR="00C8429A" w:rsidRPr="006A0BFC">
        <w:rPr>
          <w:lang w:val="en-US"/>
        </w:rPr>
        <w:t xml:space="preserve"> SE</w:t>
      </w:r>
      <w:r w:rsidR="001805B0" w:rsidRPr="006A0BFC">
        <w:rPr>
          <w:lang w:val="en-US"/>
        </w:rPr>
        <w:t xml:space="preserve"> of muller CD </w:t>
      </w:r>
      <w:r w:rsidR="00541A82" w:rsidRPr="006A0BFC">
        <w:rPr>
          <w:lang w:val="en-US"/>
        </w:rPr>
        <w:t xml:space="preserve">cline </w:t>
      </w:r>
      <w:r w:rsidR="001805B0" w:rsidRPr="006A0BFC">
        <w:rPr>
          <w:lang w:val="en-US"/>
        </w:rPr>
        <w:t xml:space="preserve">is respectively </w:t>
      </w:r>
      <w:r w:rsidR="00C8429A" w:rsidRPr="006A0BFC">
        <w:rPr>
          <w:lang w:val="en-US"/>
        </w:rPr>
        <w:t xml:space="preserve">0.102 </w:t>
      </w:r>
      <w:r w:rsidR="00CF7503" w:rsidRPr="006A0BFC">
        <w:rPr>
          <w:lang w:val="en-US"/>
        </w:rPr>
        <w:sym w:font="Symbol" w:char="F0B1"/>
      </w:r>
      <w:r w:rsidR="00CF7503" w:rsidRPr="006A0BFC">
        <w:rPr>
          <w:lang w:val="en-US"/>
        </w:rPr>
        <w:t xml:space="preserve"> </w:t>
      </w:r>
      <w:r w:rsidR="00C8429A" w:rsidRPr="006A0BFC">
        <w:rPr>
          <w:lang w:val="en-US"/>
        </w:rPr>
        <w:t>0.</w:t>
      </w:r>
      <w:r w:rsidR="001B2333" w:rsidRPr="006A0BFC">
        <w:rPr>
          <w:lang w:val="en-US"/>
        </w:rPr>
        <w:t>056</w:t>
      </w:r>
      <w:r w:rsidR="007B3A74" w:rsidRPr="006A0BFC">
        <w:rPr>
          <w:lang w:val="en-US"/>
        </w:rPr>
        <w:t xml:space="preserve">, </w:t>
      </w:r>
      <w:r w:rsidR="00E3209A" w:rsidRPr="006A0BFC">
        <w:rPr>
          <w:lang w:val="en-US"/>
        </w:rPr>
        <w:t xml:space="preserve">0.476 </w:t>
      </w:r>
      <w:r w:rsidR="00E3209A" w:rsidRPr="006A0BFC">
        <w:rPr>
          <w:lang w:val="en-US"/>
        </w:rPr>
        <w:sym w:font="Symbol" w:char="F0B1"/>
      </w:r>
      <w:r w:rsidR="00E3209A" w:rsidRPr="006A0BFC">
        <w:rPr>
          <w:lang w:val="en-US"/>
        </w:rPr>
        <w:t xml:space="preserve"> </w:t>
      </w:r>
      <w:r w:rsidR="00D36CE6" w:rsidRPr="006A0BFC">
        <w:rPr>
          <w:lang w:val="en-US"/>
        </w:rPr>
        <w:t>0.169</w:t>
      </w:r>
      <w:r w:rsidR="00BF2F7F" w:rsidRPr="006A0BFC">
        <w:rPr>
          <w:lang w:val="en-US"/>
        </w:rPr>
        <w:t>.</w:t>
      </w:r>
      <w:r w:rsidR="00BF2F7F">
        <w:rPr>
          <w:lang w:val="en-US"/>
        </w:rPr>
        <w:t xml:space="preserve"> </w:t>
      </w:r>
    </w:p>
    <w:p w14:paraId="11028C41" w14:textId="77777777" w:rsidR="00E32814" w:rsidRDefault="00E32814" w:rsidP="0094599D">
      <w:pPr>
        <w:rPr>
          <w:i/>
          <w:iCs/>
          <w:lang w:val="en-US"/>
        </w:rPr>
      </w:pPr>
    </w:p>
    <w:p w14:paraId="7866FDA8" w14:textId="159A8865" w:rsidR="0094599D" w:rsidRPr="0019706F" w:rsidRDefault="0094599D" w:rsidP="0094599D">
      <w:pPr>
        <w:rPr>
          <w:i/>
          <w:iCs/>
          <w:lang w:val="en-US"/>
        </w:rPr>
      </w:pPr>
      <w:r w:rsidRPr="0019706F">
        <w:rPr>
          <w:i/>
          <w:iCs/>
          <w:lang w:val="en-US"/>
        </w:rPr>
        <w:t xml:space="preserve">Recombination associated with </w:t>
      </w:r>
      <w:r w:rsidR="0015225E">
        <w:rPr>
          <w:i/>
          <w:iCs/>
          <w:lang w:val="en-US"/>
        </w:rPr>
        <w:t xml:space="preserve">individual </w:t>
      </w:r>
      <w:r w:rsidRPr="0019706F">
        <w:rPr>
          <w:i/>
          <w:iCs/>
          <w:lang w:val="en-US"/>
        </w:rPr>
        <w:t>Muller C</w:t>
      </w:r>
      <w:r w:rsidR="00B86DC3">
        <w:rPr>
          <w:i/>
          <w:iCs/>
          <w:lang w:val="en-US"/>
        </w:rPr>
        <w:t xml:space="preserve">D </w:t>
      </w:r>
      <w:r w:rsidRPr="0019706F">
        <w:rPr>
          <w:i/>
          <w:iCs/>
          <w:lang w:val="en-US"/>
        </w:rPr>
        <w:t>haplotype</w:t>
      </w:r>
      <w:r w:rsidR="00B86DC3">
        <w:rPr>
          <w:i/>
          <w:iCs/>
          <w:lang w:val="en-US"/>
        </w:rPr>
        <w:t xml:space="preserve">s </w:t>
      </w:r>
    </w:p>
    <w:p w14:paraId="100E4454" w14:textId="00D7DCDF" w:rsidR="00E542E1" w:rsidRDefault="00E542E1" w:rsidP="00A4277D">
      <w:pPr>
        <w:ind w:firstLine="720"/>
        <w:rPr>
          <w:lang w:val="en-US"/>
        </w:rPr>
      </w:pPr>
      <w:r>
        <w:rPr>
          <w:lang w:val="en-US"/>
        </w:rPr>
        <w:t xml:space="preserve">Genome-wide albomicans introgression </w:t>
      </w:r>
      <w:r w:rsidR="00E5573E">
        <w:rPr>
          <w:lang w:val="en-US"/>
        </w:rPr>
        <w:t xml:space="preserve">is </w:t>
      </w:r>
      <w:r>
        <w:rPr>
          <w:lang w:val="en-US"/>
        </w:rPr>
        <w:t>significantly associated with Muller</w:t>
      </w:r>
      <w:r w:rsidR="00236DAC">
        <w:rPr>
          <w:lang w:val="en-US"/>
        </w:rPr>
        <w:t xml:space="preserve"> </w:t>
      </w:r>
      <w:r>
        <w:rPr>
          <w:lang w:val="en-US"/>
        </w:rPr>
        <w:t>CD haplotypes</w:t>
      </w:r>
      <w:r w:rsidR="00EF078D">
        <w:rPr>
          <w:lang w:val="en-US"/>
        </w:rPr>
        <w:t>.</w:t>
      </w:r>
      <w:r w:rsidR="00EA4049" w:rsidRPr="00EA4049">
        <w:rPr>
          <w:lang w:val="en-US"/>
        </w:rPr>
        <w:t xml:space="preserve"> </w:t>
      </w:r>
      <w:r w:rsidR="00EA4049">
        <w:rPr>
          <w:lang w:val="en-US"/>
        </w:rPr>
        <w:t xml:space="preserve">There was significantly less recombination rate (Figure </w:t>
      </w:r>
      <w:r w:rsidR="00BB3F3E">
        <w:rPr>
          <w:lang w:val="en-US"/>
        </w:rPr>
        <w:t>4</w:t>
      </w:r>
      <w:r w:rsidR="00323A7B">
        <w:rPr>
          <w:lang w:val="en-US"/>
        </w:rPr>
        <w:t>B</w:t>
      </w:r>
      <w:r w:rsidR="00EA4049">
        <w:rPr>
          <w:lang w:val="en-US"/>
        </w:rPr>
        <w:t>)</w:t>
      </w:r>
      <w:r w:rsidR="00323A7B">
        <w:rPr>
          <w:lang w:val="en-US"/>
        </w:rPr>
        <w:t xml:space="preserve"> and </w:t>
      </w:r>
      <w:r w:rsidR="00CF3AFB">
        <w:rPr>
          <w:lang w:val="en-US"/>
        </w:rPr>
        <w:t>greater albo</w:t>
      </w:r>
      <w:r w:rsidR="00B30189">
        <w:rPr>
          <w:lang w:val="en-US"/>
        </w:rPr>
        <w:t>m</w:t>
      </w:r>
      <w:r w:rsidR="00CF3AFB">
        <w:rPr>
          <w:lang w:val="en-US"/>
        </w:rPr>
        <w:t xml:space="preserve">icans-biased introgression (Figure </w:t>
      </w:r>
      <w:r w:rsidR="00BB3F3E">
        <w:rPr>
          <w:lang w:val="en-US"/>
        </w:rPr>
        <w:t>4</w:t>
      </w:r>
      <w:r w:rsidR="00CF3AFB">
        <w:rPr>
          <w:lang w:val="en-US"/>
        </w:rPr>
        <w:t>C</w:t>
      </w:r>
      <w:r w:rsidR="00D3201F">
        <w:rPr>
          <w:lang w:val="en-US"/>
        </w:rPr>
        <w:t xml:space="preserve">; </w:t>
      </w:r>
      <w:r w:rsidR="006009A6">
        <w:rPr>
          <w:lang w:val="en-US"/>
        </w:rPr>
        <w:t>p &lt; 0.05</w:t>
      </w:r>
      <w:r w:rsidR="00CF3AFB">
        <w:rPr>
          <w:lang w:val="en-US"/>
        </w:rPr>
        <w:t>) within Muller CD than other muller element</w:t>
      </w:r>
      <w:r w:rsidR="00EA4049">
        <w:rPr>
          <w:lang w:val="en-US"/>
        </w:rPr>
        <w:t xml:space="preserve">. </w:t>
      </w:r>
      <w:r w:rsidR="0015225E">
        <w:rPr>
          <w:lang w:val="en-US"/>
        </w:rPr>
        <w:t xml:space="preserve">In particular, individuals </w:t>
      </w:r>
      <w:r w:rsidR="00A35275">
        <w:rPr>
          <w:lang w:val="en-US"/>
        </w:rPr>
        <w:t>of</w:t>
      </w:r>
      <w:r w:rsidR="0015225E">
        <w:rPr>
          <w:lang w:val="en-US"/>
        </w:rPr>
        <w:t xml:space="preserve"> albomicans </w:t>
      </w:r>
      <w:r w:rsidR="00A35275">
        <w:rPr>
          <w:lang w:val="en-US"/>
        </w:rPr>
        <w:t>(</w:t>
      </w:r>
      <w:r w:rsidR="0015225E">
        <w:rPr>
          <w:lang w:val="en-US"/>
        </w:rPr>
        <w:t>neo</w:t>
      </w:r>
      <w:r w:rsidR="00114D87">
        <w:rPr>
          <w:lang w:val="en-US"/>
        </w:rPr>
        <w:t>-</w:t>
      </w:r>
      <w:r w:rsidR="00BF0B57">
        <w:rPr>
          <w:lang w:val="en-US"/>
        </w:rPr>
        <w:t>X</w:t>
      </w:r>
      <w:r w:rsidR="00A35275">
        <w:rPr>
          <w:lang w:val="en-US"/>
        </w:rPr>
        <w:t xml:space="preserve">, neo-X) and (neo-X, neo-Y) </w:t>
      </w:r>
      <w:r w:rsidR="006D436E">
        <w:rPr>
          <w:lang w:val="en-US"/>
        </w:rPr>
        <w:t>showed greater</w:t>
      </w:r>
      <w:r w:rsidR="007E26A5">
        <w:rPr>
          <w:lang w:val="en-US"/>
        </w:rPr>
        <w:t xml:space="preserve"> genome-wide </w:t>
      </w:r>
      <w:r w:rsidR="00726830">
        <w:rPr>
          <w:lang w:val="en-US"/>
        </w:rPr>
        <w:t xml:space="preserve">albomicans </w:t>
      </w:r>
      <w:r w:rsidR="007E26A5">
        <w:rPr>
          <w:lang w:val="en-US"/>
        </w:rPr>
        <w:t>introgression</w:t>
      </w:r>
      <w:r w:rsidR="00CB2B07">
        <w:rPr>
          <w:lang w:val="en-US"/>
        </w:rPr>
        <w:t xml:space="preserve"> (</w:t>
      </w:r>
      <w:r w:rsidR="00FF1A98" w:rsidRPr="0045287C">
        <w:rPr>
          <w:i/>
          <w:iCs/>
          <w:lang w:val="en-US"/>
        </w:rPr>
        <w:t>p</w:t>
      </w:r>
      <w:r w:rsidR="00FF1A98">
        <w:rPr>
          <w:lang w:val="en-US"/>
        </w:rPr>
        <w:t xml:space="preserve"> </w:t>
      </w:r>
      <w:r w:rsidR="00FF1A98" w:rsidRPr="00421435">
        <w:rPr>
          <w:lang w:val="en-US"/>
        </w:rPr>
        <w:t>&lt; 10</w:t>
      </w:r>
      <w:r w:rsidR="00FF1A98" w:rsidRPr="00421435">
        <w:rPr>
          <w:vertAlign w:val="superscript"/>
          <w:lang w:val="en-US"/>
        </w:rPr>
        <w:t>-6</w:t>
      </w:r>
      <w:r w:rsidR="0045287C" w:rsidRPr="00421435">
        <w:rPr>
          <w:vertAlign w:val="superscript"/>
          <w:lang w:val="en-US"/>
        </w:rPr>
        <w:t xml:space="preserve"> </w:t>
      </w:r>
      <w:r w:rsidR="0045287C" w:rsidRPr="00421435">
        <w:rPr>
          <w:lang w:val="en-US"/>
        </w:rPr>
        <w:t>among females</w:t>
      </w:r>
      <w:r w:rsidR="00F05519" w:rsidRPr="00421435">
        <w:rPr>
          <w:lang w:val="en-US"/>
        </w:rPr>
        <w:t xml:space="preserve">; Figure </w:t>
      </w:r>
      <w:r w:rsidR="00BB3F3E" w:rsidRPr="00421435">
        <w:rPr>
          <w:lang w:val="en-US"/>
        </w:rPr>
        <w:t>4</w:t>
      </w:r>
      <w:r w:rsidR="00660479" w:rsidRPr="00421435">
        <w:rPr>
          <w:lang w:val="en-US"/>
        </w:rPr>
        <w:t>D</w:t>
      </w:r>
      <w:r w:rsidR="00CB2B07" w:rsidRPr="00421435">
        <w:rPr>
          <w:lang w:val="en-US"/>
        </w:rPr>
        <w:t>)</w:t>
      </w:r>
      <w:r w:rsidR="001F1EB8" w:rsidRPr="00421435">
        <w:rPr>
          <w:lang w:val="en-US"/>
        </w:rPr>
        <w:t xml:space="preserve">, </w:t>
      </w:r>
      <w:r w:rsidR="005C41D9" w:rsidRPr="00421435">
        <w:rPr>
          <w:lang w:val="en-US"/>
        </w:rPr>
        <w:t>and</w:t>
      </w:r>
      <w:r w:rsidR="001F1EB8" w:rsidRPr="00421435">
        <w:rPr>
          <w:lang w:val="en-US"/>
        </w:rPr>
        <w:t xml:space="preserve"> </w:t>
      </w:r>
      <w:r w:rsidR="006E6DD6" w:rsidRPr="00421435">
        <w:rPr>
          <w:lang w:val="en-US"/>
        </w:rPr>
        <w:t xml:space="preserve">they </w:t>
      </w:r>
      <w:r w:rsidR="004077B3" w:rsidRPr="00421435">
        <w:rPr>
          <w:lang w:val="en-US"/>
        </w:rPr>
        <w:t xml:space="preserve">harbor </w:t>
      </w:r>
      <w:r w:rsidR="007C077B" w:rsidRPr="00421435">
        <w:rPr>
          <w:lang w:val="en-US"/>
        </w:rPr>
        <w:t xml:space="preserve">more </w:t>
      </w:r>
      <w:r w:rsidR="00E77FD7" w:rsidRPr="00421435">
        <w:rPr>
          <w:lang w:val="en-US"/>
        </w:rPr>
        <w:t xml:space="preserve">genome-wide </w:t>
      </w:r>
      <w:r w:rsidR="00D730F9" w:rsidRPr="00421435">
        <w:rPr>
          <w:lang w:val="en-US"/>
        </w:rPr>
        <w:t>ancestry turnovers</w:t>
      </w:r>
      <w:r w:rsidR="00E23C3B" w:rsidRPr="00421435">
        <w:rPr>
          <w:lang w:val="en-US"/>
        </w:rPr>
        <w:t xml:space="preserve"> </w:t>
      </w:r>
      <w:r w:rsidR="00BD5195" w:rsidRPr="00421435">
        <w:rPr>
          <w:lang w:val="en-US"/>
        </w:rPr>
        <w:t xml:space="preserve">than </w:t>
      </w:r>
      <w:r w:rsidR="00002BFF" w:rsidRPr="00421435">
        <w:rPr>
          <w:lang w:val="en-US"/>
        </w:rPr>
        <w:t>individuals</w:t>
      </w:r>
      <w:r w:rsidR="00E34844" w:rsidRPr="00421435">
        <w:rPr>
          <w:lang w:val="en-US"/>
        </w:rPr>
        <w:t xml:space="preserve"> with </w:t>
      </w:r>
      <w:r w:rsidR="00B84590" w:rsidRPr="00421435">
        <w:rPr>
          <w:lang w:val="en-US"/>
        </w:rPr>
        <w:t xml:space="preserve">nasuta </w:t>
      </w:r>
      <w:r w:rsidR="009D46DC" w:rsidRPr="00421435">
        <w:rPr>
          <w:lang w:val="en-US"/>
        </w:rPr>
        <w:t>M</w:t>
      </w:r>
      <w:r w:rsidR="00E34844" w:rsidRPr="00421435">
        <w:rPr>
          <w:lang w:val="en-US"/>
        </w:rPr>
        <w:t>uller CD</w:t>
      </w:r>
      <w:r w:rsidR="00D1228B" w:rsidRPr="00421435">
        <w:rPr>
          <w:lang w:val="en-US"/>
        </w:rPr>
        <w:t xml:space="preserve"> </w:t>
      </w:r>
      <w:r w:rsidR="00E23C3B" w:rsidRPr="00421435">
        <w:rPr>
          <w:lang w:val="en-US"/>
        </w:rPr>
        <w:t>(</w:t>
      </w:r>
      <w:r w:rsidR="00E23C3B" w:rsidRPr="00421435">
        <w:rPr>
          <w:i/>
          <w:iCs/>
          <w:lang w:val="en-US"/>
        </w:rPr>
        <w:t>p</w:t>
      </w:r>
      <w:r w:rsidR="00E23C3B" w:rsidRPr="00421435">
        <w:rPr>
          <w:lang w:val="en-US"/>
        </w:rPr>
        <w:t xml:space="preserve"> </w:t>
      </w:r>
      <w:r w:rsidR="00925452" w:rsidRPr="00421435">
        <w:rPr>
          <w:lang w:val="en-US"/>
        </w:rPr>
        <w:t>&lt;</w:t>
      </w:r>
      <w:r w:rsidR="00E23C3B" w:rsidRPr="00421435">
        <w:rPr>
          <w:lang w:val="en-US"/>
        </w:rPr>
        <w:t xml:space="preserve"> 0.05</w:t>
      </w:r>
      <w:r w:rsidR="005F1519" w:rsidRPr="00421435">
        <w:rPr>
          <w:lang w:val="en-US"/>
        </w:rPr>
        <w:t>; figure</w:t>
      </w:r>
      <w:r w:rsidR="00114285" w:rsidRPr="00421435">
        <w:rPr>
          <w:lang w:val="en-US"/>
        </w:rPr>
        <w:t xml:space="preserve"> </w:t>
      </w:r>
      <w:r w:rsidR="00BB3F3E" w:rsidRPr="00421435">
        <w:rPr>
          <w:lang w:val="en-US"/>
        </w:rPr>
        <w:t>4</w:t>
      </w:r>
      <w:r w:rsidR="00114285" w:rsidRPr="00421435">
        <w:rPr>
          <w:lang w:val="en-US"/>
        </w:rPr>
        <w:t>E</w:t>
      </w:r>
      <w:r w:rsidR="00E23C3B" w:rsidRPr="00421435">
        <w:rPr>
          <w:lang w:val="en-US"/>
        </w:rPr>
        <w:t>)</w:t>
      </w:r>
      <w:r w:rsidR="004077B3" w:rsidRPr="00421435">
        <w:rPr>
          <w:lang w:val="en-US"/>
        </w:rPr>
        <w:t>.</w:t>
      </w:r>
      <w:r w:rsidR="004077B3">
        <w:rPr>
          <w:lang w:val="en-US"/>
        </w:rPr>
        <w:t xml:space="preserve"> </w:t>
      </w:r>
    </w:p>
    <w:p w14:paraId="1471686F" w14:textId="70D66DEF" w:rsidR="009A3FF4" w:rsidRDefault="009A3FF4" w:rsidP="009F4926">
      <w:pPr>
        <w:rPr>
          <w:lang w:val="en-US"/>
        </w:rPr>
      </w:pPr>
    </w:p>
    <w:p w14:paraId="7C8C4BA2" w14:textId="77777777" w:rsidR="00A14797" w:rsidRPr="00F56FC6" w:rsidRDefault="00A14797" w:rsidP="00A14797">
      <w:pPr>
        <w:rPr>
          <w:i/>
          <w:iCs/>
          <w:lang w:val="en-US"/>
        </w:rPr>
      </w:pPr>
      <w:r w:rsidRPr="00F56FC6">
        <w:rPr>
          <w:i/>
          <w:iCs/>
          <w:lang w:val="en-US"/>
        </w:rPr>
        <w:t>Genomic clines</w:t>
      </w:r>
    </w:p>
    <w:p w14:paraId="2D3E8C59" w14:textId="791C63A8" w:rsidR="00A14797" w:rsidRDefault="00A14797" w:rsidP="00A14797">
      <w:pPr>
        <w:ind w:firstLine="720"/>
        <w:rPr>
          <w:lang w:val="en-US"/>
        </w:rPr>
      </w:pPr>
      <w:r>
        <w:rPr>
          <w:lang w:val="en-US"/>
        </w:rPr>
        <w:t xml:space="preserve">In early generations, signatures of admixture swamps the footprints of selection which settles down in later generations. In later generations (21, 27, and 28), the inversion within </w:t>
      </w:r>
      <w:r>
        <w:rPr>
          <w:lang w:val="en-US"/>
        </w:rPr>
        <w:lastRenderedPageBreak/>
        <w:t>Muller CD is repetitively exhibits signatures of selection against hybrids (positive beta values, and the 95% CIs don’t include zero)</w:t>
      </w:r>
      <w:r w:rsidR="006C0A33">
        <w:rPr>
          <w:lang w:val="en-US"/>
        </w:rPr>
        <w:t xml:space="preserve"> (</w:t>
      </w:r>
      <w:r w:rsidR="006C0A33" w:rsidRPr="007B5B3E">
        <w:rPr>
          <w:highlight w:val="yellow"/>
          <w:lang w:val="en-US"/>
        </w:rPr>
        <w:t xml:space="preserve">Figure </w:t>
      </w:r>
      <w:r w:rsidR="00CF019C">
        <w:rPr>
          <w:highlight w:val="yellow"/>
          <w:lang w:val="en-US"/>
        </w:rPr>
        <w:t xml:space="preserve">5 </w:t>
      </w:r>
      <w:r w:rsidR="007B5B3E" w:rsidRPr="007B5B3E">
        <w:rPr>
          <w:highlight w:val="yellow"/>
          <w:lang w:val="en-US"/>
        </w:rPr>
        <w:t>BGC cluster</w:t>
      </w:r>
      <w:r w:rsidR="007B5B3E">
        <w:rPr>
          <w:lang w:val="en-US"/>
        </w:rPr>
        <w:t>)</w:t>
      </w:r>
      <w:r>
        <w:rPr>
          <w:lang w:val="en-US"/>
        </w:rPr>
        <w:t xml:space="preserve">. </w:t>
      </w:r>
    </w:p>
    <w:p w14:paraId="014D66A6" w14:textId="77777777" w:rsidR="00547346" w:rsidRPr="00212BC0" w:rsidRDefault="00547346" w:rsidP="00443258">
      <w:pPr>
        <w:rPr>
          <w:lang w:val="en-US"/>
        </w:rPr>
      </w:pPr>
    </w:p>
    <w:p w14:paraId="0FE4214C" w14:textId="3AA02FBD" w:rsidR="00443258" w:rsidRPr="000008CD" w:rsidRDefault="00B86175" w:rsidP="00443258">
      <w:pPr>
        <w:rPr>
          <w:i/>
          <w:iCs/>
          <w:lang w:val="en-US"/>
        </w:rPr>
      </w:pPr>
      <w:commentRangeStart w:id="5"/>
      <w:r w:rsidRPr="000008CD">
        <w:rPr>
          <w:i/>
          <w:iCs/>
          <w:lang w:val="en-US"/>
        </w:rPr>
        <w:t xml:space="preserve">LD patterns </w:t>
      </w:r>
      <w:r w:rsidRPr="006D45D1">
        <w:rPr>
          <w:u w:val="single"/>
          <w:lang w:val="en-US"/>
        </w:rPr>
        <w:t xml:space="preserve">(Figure </w:t>
      </w:r>
      <w:r w:rsidR="00444E5E" w:rsidRPr="006D45D1">
        <w:rPr>
          <w:u w:val="single"/>
          <w:lang w:val="en-US"/>
        </w:rPr>
        <w:t>5</w:t>
      </w:r>
      <w:r w:rsidRPr="006D45D1">
        <w:rPr>
          <w:u w:val="single"/>
          <w:lang w:val="en-US"/>
        </w:rPr>
        <w:t xml:space="preserve">) </w:t>
      </w:r>
    </w:p>
    <w:p w14:paraId="5F9859BD" w14:textId="71A7522C" w:rsidR="00B86175" w:rsidRDefault="00B86175" w:rsidP="00444E5E">
      <w:pPr>
        <w:ind w:firstLine="720"/>
        <w:rPr>
          <w:lang w:val="en-US"/>
        </w:rPr>
      </w:pPr>
      <w:r>
        <w:rPr>
          <w:lang w:val="en-US"/>
        </w:rPr>
        <w:t xml:space="preserve">Only Muller </w:t>
      </w:r>
      <w:r w:rsidR="00195CDC">
        <w:rPr>
          <w:lang w:val="en-US"/>
        </w:rPr>
        <w:t>A</w:t>
      </w:r>
      <w:r>
        <w:rPr>
          <w:lang w:val="en-US"/>
        </w:rPr>
        <w:t xml:space="preserve"> harbor </w:t>
      </w:r>
      <w:r w:rsidR="00B265A3">
        <w:rPr>
          <w:lang w:val="en-US"/>
        </w:rPr>
        <w:t>clusters</w:t>
      </w:r>
      <w:r>
        <w:rPr>
          <w:lang w:val="en-US"/>
        </w:rPr>
        <w:t xml:space="preserve"> that are in significant LD with Muller CD sites in early generation females. However, in late generation, </w:t>
      </w:r>
      <w:r w:rsidR="005F10A7">
        <w:rPr>
          <w:lang w:val="en-US"/>
        </w:rPr>
        <w:t xml:space="preserve">sites within Muller A, Muller B, Muller E, in addition to muller F became </w:t>
      </w:r>
      <w:commentRangeEnd w:id="5"/>
      <w:r w:rsidR="007D022F">
        <w:rPr>
          <w:rStyle w:val="CommentReference"/>
          <w:rFonts w:asciiTheme="minorHAnsi" w:eastAsiaTheme="minorEastAsia" w:hAnsiTheme="minorHAnsi" w:cstheme="minorBidi"/>
        </w:rPr>
        <w:commentReference w:id="5"/>
      </w:r>
      <w:r w:rsidR="005F10A7">
        <w:rPr>
          <w:lang w:val="en-US"/>
        </w:rPr>
        <w:t xml:space="preserve">significantly in LD with Muller CD. </w:t>
      </w:r>
    </w:p>
    <w:p w14:paraId="79C0CBF8" w14:textId="3DFE41A7" w:rsidR="007D6A15" w:rsidRPr="00920014" w:rsidRDefault="009B4ABD" w:rsidP="00443258">
      <w:pPr>
        <w:rPr>
          <w:lang w:val="en-US"/>
        </w:rPr>
      </w:pPr>
      <w:commentRangeStart w:id="6"/>
      <w:r w:rsidRPr="009B4ABD">
        <w:rPr>
          <w:noProof/>
        </w:rPr>
        <w:drawing>
          <wp:inline distT="0" distB="0" distL="0" distR="0" wp14:anchorId="5E2989DE" wp14:editId="7AAB3473">
            <wp:extent cx="5679831" cy="5681024"/>
            <wp:effectExtent l="0" t="0" r="0" b="0"/>
            <wp:docPr id="5" name="Picture 4" descr="A picture containing computer&#10;&#10;Description automatically generated">
              <a:extLst xmlns:a="http://schemas.openxmlformats.org/drawingml/2006/main">
                <a:ext uri="{FF2B5EF4-FFF2-40B4-BE49-F238E27FC236}">
                  <a16:creationId xmlns:a16="http://schemas.microsoft.com/office/drawing/2014/main" id="{0877BE9F-FE35-0240-94D5-77593D3B02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computer&#10;&#10;Description automatically generated">
                      <a:extLst>
                        <a:ext uri="{FF2B5EF4-FFF2-40B4-BE49-F238E27FC236}">
                          <a16:creationId xmlns:a16="http://schemas.microsoft.com/office/drawing/2014/main" id="{0877BE9F-FE35-0240-94D5-77593D3B020B}"/>
                        </a:ext>
                      </a:extLst>
                    </pic:cNvPr>
                    <pic:cNvPicPr>
                      <a:picLocks noChangeAspect="1"/>
                    </pic:cNvPicPr>
                  </pic:nvPicPr>
                  <pic:blipFill rotWithShape="1">
                    <a:blip r:embed="rId9"/>
                    <a:srcRect l="23379" r="28403" b="9571"/>
                    <a:stretch/>
                  </pic:blipFill>
                  <pic:spPr bwMode="auto">
                    <a:xfrm>
                      <a:off x="0" y="0"/>
                      <a:ext cx="5681417" cy="5682610"/>
                    </a:xfrm>
                    <a:prstGeom prst="rect">
                      <a:avLst/>
                    </a:prstGeom>
                    <a:ln>
                      <a:noFill/>
                    </a:ln>
                    <a:extLst>
                      <a:ext uri="{53640926-AAD7-44D8-BBD7-CCE9431645EC}">
                        <a14:shadowObscured xmlns:a14="http://schemas.microsoft.com/office/drawing/2010/main"/>
                      </a:ext>
                    </a:extLst>
                  </pic:spPr>
                </pic:pic>
              </a:graphicData>
            </a:graphic>
          </wp:inline>
        </w:drawing>
      </w:r>
      <w:commentRangeEnd w:id="6"/>
      <w:r w:rsidR="00ED0585">
        <w:rPr>
          <w:rStyle w:val="CommentReference"/>
          <w:rFonts w:asciiTheme="minorHAnsi" w:eastAsiaTheme="minorEastAsia" w:hAnsiTheme="minorHAnsi" w:cstheme="minorBidi"/>
        </w:rPr>
        <w:commentReference w:id="6"/>
      </w:r>
    </w:p>
    <w:p w14:paraId="3DDE192E" w14:textId="7697620F" w:rsidR="00443258" w:rsidRPr="00920014" w:rsidRDefault="00443258" w:rsidP="00443258">
      <w:pPr>
        <w:rPr>
          <w:lang w:val="en-US"/>
        </w:rPr>
      </w:pPr>
      <w:r w:rsidRPr="00920014">
        <w:rPr>
          <w:b/>
          <w:bCs/>
          <w:lang w:val="en-US"/>
        </w:rPr>
        <w:t>Figure 1</w:t>
      </w:r>
      <w:r w:rsidRPr="00920014">
        <w:rPr>
          <w:lang w:val="en-US"/>
        </w:rPr>
        <w:t xml:space="preserve"> Ancestry </w:t>
      </w:r>
      <w:r>
        <w:rPr>
          <w:lang w:val="en-US"/>
        </w:rPr>
        <w:t>haplotypes</w:t>
      </w:r>
      <w:r w:rsidRPr="00920014">
        <w:rPr>
          <w:lang w:val="en-US"/>
        </w:rPr>
        <w:t xml:space="preserve"> (in columns) in hybrids of various generations (rows). </w:t>
      </w:r>
      <w:r w:rsidR="00237861">
        <w:rPr>
          <w:lang w:val="en-US"/>
        </w:rPr>
        <w:t xml:space="preserve">The turquoise and royal blue respectively represents homozygous nasuta and albomicans genotype, and the heterozygous genotypes are represented by </w:t>
      </w:r>
      <w:r w:rsidR="00D80B88">
        <w:rPr>
          <w:lang w:val="en-US"/>
        </w:rPr>
        <w:t>pale blue.</w:t>
      </w:r>
      <w:r w:rsidR="0044303F">
        <w:rPr>
          <w:lang w:val="en-US"/>
        </w:rPr>
        <w:t xml:space="preserve"> </w:t>
      </w:r>
    </w:p>
    <w:p w14:paraId="2BD33816" w14:textId="73B93E35" w:rsidR="00CB43CC" w:rsidRDefault="00870BFA" w:rsidP="00084C12">
      <w:pPr>
        <w:rPr>
          <w:lang w:val="en-US" w:eastAsia="zh-TW"/>
        </w:rPr>
      </w:pPr>
      <w:commentRangeStart w:id="7"/>
      <w:r w:rsidRPr="00870BFA">
        <w:rPr>
          <w:noProof/>
          <w:lang w:val="en-US" w:eastAsia="zh-TW"/>
        </w:rPr>
        <w:lastRenderedPageBreak/>
        <w:drawing>
          <wp:inline distT="0" distB="0" distL="0" distR="0" wp14:anchorId="24946793" wp14:editId="60D99DEF">
            <wp:extent cx="5943600" cy="3392170"/>
            <wp:effectExtent l="0" t="0" r="0" b="0"/>
            <wp:docPr id="1" name="Picture 1" descr="A picture containing stationary, implement,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tationary, implement, pencil&#10;&#10;Description automatically generated"/>
                    <pic:cNvPicPr/>
                  </pic:nvPicPr>
                  <pic:blipFill>
                    <a:blip r:embed="rId10"/>
                    <a:stretch>
                      <a:fillRect/>
                    </a:stretch>
                  </pic:blipFill>
                  <pic:spPr>
                    <a:xfrm>
                      <a:off x="0" y="0"/>
                      <a:ext cx="5943600" cy="3392170"/>
                    </a:xfrm>
                    <a:prstGeom prst="rect">
                      <a:avLst/>
                    </a:prstGeom>
                  </pic:spPr>
                </pic:pic>
              </a:graphicData>
            </a:graphic>
          </wp:inline>
        </w:drawing>
      </w:r>
      <w:commentRangeEnd w:id="7"/>
      <w:r w:rsidR="00F10102">
        <w:rPr>
          <w:rStyle w:val="CommentReference"/>
          <w:rFonts w:asciiTheme="minorHAnsi" w:eastAsiaTheme="minorEastAsia" w:hAnsiTheme="minorHAnsi" w:cstheme="minorBidi"/>
        </w:rPr>
        <w:commentReference w:id="7"/>
      </w:r>
    </w:p>
    <w:p w14:paraId="34543B8A" w14:textId="324BDDF2" w:rsidR="00D51E8F" w:rsidRPr="00920014" w:rsidRDefault="00D51E8F" w:rsidP="00084C12">
      <w:pPr>
        <w:rPr>
          <w:lang w:val="en-US"/>
        </w:rPr>
      </w:pPr>
      <w:r w:rsidRPr="00920014">
        <w:rPr>
          <w:b/>
          <w:bCs/>
          <w:lang w:val="en-US"/>
        </w:rPr>
        <w:t>Figure</w:t>
      </w:r>
      <w:r w:rsidR="00FF0418" w:rsidRPr="00920014">
        <w:rPr>
          <w:b/>
          <w:bCs/>
          <w:lang w:val="en-US"/>
        </w:rPr>
        <w:t xml:space="preserve"> 2</w:t>
      </w:r>
      <w:r w:rsidRPr="00920014">
        <w:rPr>
          <w:b/>
          <w:bCs/>
          <w:lang w:val="en-US"/>
        </w:rPr>
        <w:t xml:space="preserve"> </w:t>
      </w:r>
      <w:r w:rsidR="00D922A3">
        <w:rPr>
          <w:b/>
          <w:bCs/>
          <w:lang w:val="en-US"/>
        </w:rPr>
        <w:t xml:space="preserve">Muller CD haplotypes </w:t>
      </w:r>
      <w:r w:rsidR="002B5EEF">
        <w:rPr>
          <w:b/>
          <w:bCs/>
          <w:lang w:val="en-US"/>
        </w:rPr>
        <w:t>individuals</w:t>
      </w:r>
    </w:p>
    <w:p w14:paraId="79183B4B" w14:textId="3B4819C7" w:rsidR="00300071" w:rsidRPr="00920014" w:rsidRDefault="00350A17" w:rsidP="0099136D">
      <w:pPr>
        <w:jc w:val="center"/>
        <w:rPr>
          <w:lang w:val="en-US" w:eastAsia="zh-TW"/>
        </w:rPr>
      </w:pPr>
      <w:r>
        <w:rPr>
          <w:noProof/>
          <w:lang w:val="en-US" w:eastAsia="zh-TW"/>
        </w:rPr>
        <w:drawing>
          <wp:inline distT="0" distB="0" distL="0" distR="0" wp14:anchorId="5811B119" wp14:editId="0653A07F">
            <wp:extent cx="5943600" cy="3511550"/>
            <wp:effectExtent l="0" t="0" r="0" b="6350"/>
            <wp:docPr id="3" name="Picture 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3B046437" w14:textId="65A166C0" w:rsidR="008F372E" w:rsidRPr="00920014" w:rsidRDefault="008D5BE6" w:rsidP="008F372E">
      <w:pPr>
        <w:rPr>
          <w:lang w:val="en-US"/>
        </w:rPr>
      </w:pPr>
      <w:r w:rsidRPr="00C101EE">
        <w:rPr>
          <w:b/>
          <w:bCs/>
          <w:lang w:val="en-US"/>
        </w:rPr>
        <w:t>Figure</w:t>
      </w:r>
      <w:r w:rsidR="00D41481" w:rsidRPr="00C101EE">
        <w:rPr>
          <w:b/>
          <w:bCs/>
          <w:lang w:val="en-US"/>
        </w:rPr>
        <w:t xml:space="preserve"> 3</w:t>
      </w:r>
      <w:r w:rsidRPr="00920014">
        <w:rPr>
          <w:lang w:val="en-US"/>
        </w:rPr>
        <w:t xml:space="preserve"> </w:t>
      </w:r>
      <w:r w:rsidR="006634B1">
        <w:rPr>
          <w:lang w:val="en-US"/>
        </w:rPr>
        <w:t xml:space="preserve">Triangle plot </w:t>
      </w:r>
      <w:r w:rsidR="008F372E" w:rsidRPr="00141A2F">
        <w:rPr>
          <w:b/>
          <w:bCs/>
          <w:lang w:val="en-US"/>
        </w:rPr>
        <w:t>Chromosome-specific Heterozygosity and ancestry index</w:t>
      </w:r>
      <w:r w:rsidR="008F372E">
        <w:rPr>
          <w:lang w:val="en-US"/>
        </w:rPr>
        <w:t>.</w:t>
      </w:r>
    </w:p>
    <w:p w14:paraId="54951C71" w14:textId="599D509A" w:rsidR="00AE0616" w:rsidRDefault="000336A5" w:rsidP="00084C12">
      <w:pPr>
        <w:rPr>
          <w:lang w:val="en-US"/>
        </w:rPr>
      </w:pPr>
      <w:r>
        <w:rPr>
          <w:noProof/>
          <w:lang w:val="en-US"/>
        </w:rPr>
        <w:lastRenderedPageBreak/>
        <w:drawing>
          <wp:inline distT="0" distB="0" distL="0" distR="0" wp14:anchorId="0329FBFD" wp14:editId="6D2CC9AC">
            <wp:extent cx="5943600" cy="3970867"/>
            <wp:effectExtent l="0" t="0" r="0" b="4445"/>
            <wp:docPr id="2" name="Picture 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10;&#10;Description automatically generated"/>
                    <pic:cNvPicPr/>
                  </pic:nvPicPr>
                  <pic:blipFill rotWithShape="1">
                    <a:blip r:embed="rId12" cstate="print">
                      <a:extLst>
                        <a:ext uri="{28A0092B-C50C-407E-A947-70E740481C1C}">
                          <a14:useLocalDpi xmlns:a14="http://schemas.microsoft.com/office/drawing/2010/main" val="0"/>
                        </a:ext>
                      </a:extLst>
                    </a:blip>
                    <a:srcRect b="10845"/>
                    <a:stretch/>
                  </pic:blipFill>
                  <pic:spPr bwMode="auto">
                    <a:xfrm>
                      <a:off x="0" y="0"/>
                      <a:ext cx="5943600" cy="3970867"/>
                    </a:xfrm>
                    <a:prstGeom prst="rect">
                      <a:avLst/>
                    </a:prstGeom>
                    <a:ln>
                      <a:noFill/>
                    </a:ln>
                    <a:extLst>
                      <a:ext uri="{53640926-AAD7-44D8-BBD7-CCE9431645EC}">
                        <a14:shadowObscured xmlns:a14="http://schemas.microsoft.com/office/drawing/2010/main"/>
                      </a:ext>
                    </a:extLst>
                  </pic:spPr>
                </pic:pic>
              </a:graphicData>
            </a:graphic>
          </wp:inline>
        </w:drawing>
      </w:r>
    </w:p>
    <w:p w14:paraId="29424933" w14:textId="262B2818" w:rsidR="0016324F" w:rsidRPr="00150761" w:rsidRDefault="00AE0616" w:rsidP="0016324F">
      <w:pPr>
        <w:rPr>
          <w:lang w:val="en-US"/>
        </w:rPr>
      </w:pPr>
      <w:r w:rsidRPr="001C3C3B">
        <w:rPr>
          <w:b/>
          <w:bCs/>
          <w:lang w:val="en-US"/>
        </w:rPr>
        <w:t>Figure 4</w:t>
      </w:r>
      <w:r w:rsidRPr="000140AF">
        <w:rPr>
          <w:b/>
          <w:bCs/>
          <w:lang w:val="en-US"/>
        </w:rPr>
        <w:t xml:space="preserve"> </w:t>
      </w:r>
      <w:r w:rsidR="000336A5" w:rsidRPr="00413AEF">
        <w:rPr>
          <w:b/>
          <w:bCs/>
          <w:lang w:val="en-US"/>
        </w:rPr>
        <w:t xml:space="preserve">Neo-sex chromosome </w:t>
      </w:r>
      <w:r w:rsidR="00EC3374" w:rsidRPr="00413AEF">
        <w:rPr>
          <w:b/>
          <w:bCs/>
          <w:lang w:val="en-US"/>
        </w:rPr>
        <w:t>inheritance-driven albomicans-biased introgression</w:t>
      </w:r>
      <w:r w:rsidR="00413AEF">
        <w:rPr>
          <w:lang w:val="en-US"/>
        </w:rPr>
        <w:t xml:space="preserve"> </w:t>
      </w:r>
      <w:r w:rsidR="00413AEF" w:rsidRPr="00B80349">
        <w:rPr>
          <w:b/>
          <w:bCs/>
          <w:lang w:val="en-US"/>
        </w:rPr>
        <w:t>A</w:t>
      </w:r>
      <w:r w:rsidR="00B80349">
        <w:rPr>
          <w:lang w:val="en-US"/>
        </w:rPr>
        <w:t xml:space="preserve">, </w:t>
      </w:r>
      <w:r w:rsidR="00577ABD">
        <w:rPr>
          <w:lang w:val="en-US"/>
        </w:rPr>
        <w:t xml:space="preserve">Muller CD </w:t>
      </w:r>
      <w:r w:rsidR="00292203">
        <w:rPr>
          <w:lang w:val="en-US"/>
        </w:rPr>
        <w:t xml:space="preserve">harbors </w:t>
      </w:r>
      <w:r w:rsidR="0049773E">
        <w:rPr>
          <w:lang w:val="en-US"/>
        </w:rPr>
        <w:t>barrier</w:t>
      </w:r>
      <w:r w:rsidR="00220D0E">
        <w:rPr>
          <w:lang w:val="en-US"/>
        </w:rPr>
        <w:t xml:space="preserve"> </w:t>
      </w:r>
      <w:r w:rsidR="0049773E">
        <w:rPr>
          <w:lang w:val="en-US"/>
        </w:rPr>
        <w:t xml:space="preserve">effect and alb-biased </w:t>
      </w:r>
      <w:r w:rsidR="00292203">
        <w:rPr>
          <w:lang w:val="en-US"/>
        </w:rPr>
        <w:t>introgression</w:t>
      </w:r>
      <w:r w:rsidR="00B80349">
        <w:rPr>
          <w:lang w:val="en-US"/>
        </w:rPr>
        <w:t xml:space="preserve"> than the rest of the genome. Muller CD demonstrates less ancestry turnovers per site (</w:t>
      </w:r>
      <w:r w:rsidR="00B80349">
        <w:rPr>
          <w:b/>
          <w:bCs/>
          <w:lang w:val="en-US"/>
        </w:rPr>
        <w:t>B</w:t>
      </w:r>
      <w:r w:rsidR="00B80349">
        <w:rPr>
          <w:lang w:val="en-US"/>
        </w:rPr>
        <w:t>) and greater albomimcans-biased introgression (</w:t>
      </w:r>
      <w:r w:rsidR="007B3D1E">
        <w:rPr>
          <w:lang w:val="en-US"/>
        </w:rPr>
        <w:t xml:space="preserve">corrected for admixture, </w:t>
      </w:r>
      <w:r w:rsidR="00B80349" w:rsidRPr="00B80349">
        <w:rPr>
          <w:b/>
          <w:bCs/>
          <w:lang w:val="en-US"/>
        </w:rPr>
        <w:t>C</w:t>
      </w:r>
      <w:r w:rsidR="00B80349">
        <w:rPr>
          <w:lang w:val="en-US"/>
        </w:rPr>
        <w:t xml:space="preserve">) than Muller A, B, and E. </w:t>
      </w:r>
      <w:r w:rsidR="00150761">
        <w:rPr>
          <w:b/>
          <w:bCs/>
          <w:lang w:val="en-US"/>
        </w:rPr>
        <w:t>D</w:t>
      </w:r>
      <w:r w:rsidR="00150761">
        <w:rPr>
          <w:lang w:val="en-US"/>
        </w:rPr>
        <w:t>, There was greater alb introgression</w:t>
      </w:r>
      <w:r w:rsidR="004B68B3">
        <w:rPr>
          <w:lang w:val="en-US"/>
        </w:rPr>
        <w:t xml:space="preserve"> (controlled for admixture</w:t>
      </w:r>
      <w:r w:rsidR="002E7B67">
        <w:rPr>
          <w:lang w:val="en-US"/>
        </w:rPr>
        <w:t xml:space="preserve">, </w:t>
      </w:r>
      <w:r w:rsidR="002E7B67">
        <w:rPr>
          <w:b/>
          <w:bCs/>
          <w:lang w:val="en-US"/>
        </w:rPr>
        <w:t>D</w:t>
      </w:r>
      <w:r w:rsidR="004B68B3">
        <w:rPr>
          <w:lang w:val="en-US"/>
        </w:rPr>
        <w:t xml:space="preserve">) </w:t>
      </w:r>
      <w:r w:rsidR="007A0AAD">
        <w:rPr>
          <w:lang w:val="en-US"/>
        </w:rPr>
        <w:t xml:space="preserve">and </w:t>
      </w:r>
      <w:r w:rsidR="000E15B4">
        <w:rPr>
          <w:lang w:val="en-US"/>
        </w:rPr>
        <w:t>ancestry switches</w:t>
      </w:r>
      <w:r w:rsidR="002E7B67">
        <w:rPr>
          <w:lang w:val="en-US"/>
        </w:rPr>
        <w:t xml:space="preserve"> (controlled for admixture, </w:t>
      </w:r>
      <w:r w:rsidR="002E7B67">
        <w:rPr>
          <w:b/>
          <w:bCs/>
          <w:lang w:val="en-US"/>
        </w:rPr>
        <w:t>E</w:t>
      </w:r>
      <w:r w:rsidR="002E7B67">
        <w:rPr>
          <w:lang w:val="en-US"/>
        </w:rPr>
        <w:t>)</w:t>
      </w:r>
      <w:r w:rsidR="000E15B4">
        <w:rPr>
          <w:lang w:val="en-US"/>
        </w:rPr>
        <w:t xml:space="preserve"> </w:t>
      </w:r>
      <w:r w:rsidR="00A914CF">
        <w:rPr>
          <w:lang w:val="en-US"/>
        </w:rPr>
        <w:t>in</w:t>
      </w:r>
      <w:r w:rsidR="004B68B3">
        <w:rPr>
          <w:lang w:val="en-US"/>
        </w:rPr>
        <w:t xml:space="preserve"> individuals </w:t>
      </w:r>
      <w:r w:rsidR="006F555A">
        <w:rPr>
          <w:lang w:val="en-US"/>
        </w:rPr>
        <w:t xml:space="preserve">with </w:t>
      </w:r>
      <w:r w:rsidR="000273A2">
        <w:rPr>
          <w:lang w:val="en-US"/>
        </w:rPr>
        <w:t>(neoX, neo</w:t>
      </w:r>
      <w:r w:rsidR="00FD56C1">
        <w:rPr>
          <w:lang w:val="en-US"/>
        </w:rPr>
        <w:t>X) and (neoX, neoY) haplotype</w:t>
      </w:r>
      <w:r w:rsidR="00811E44">
        <w:rPr>
          <w:lang w:val="en-US"/>
        </w:rPr>
        <w:t>s</w:t>
      </w:r>
      <w:r w:rsidR="00FD56C1">
        <w:rPr>
          <w:lang w:val="en-US"/>
        </w:rPr>
        <w:t xml:space="preserve">. </w:t>
      </w:r>
      <w:r w:rsidR="00CB5FB8" w:rsidRPr="00CB5FB8">
        <w:rPr>
          <w:b/>
          <w:bCs/>
          <w:lang w:val="en-US"/>
        </w:rPr>
        <w:t>D</w:t>
      </w:r>
      <w:r w:rsidR="00CB5FB8">
        <w:rPr>
          <w:lang w:val="en-US"/>
        </w:rPr>
        <w:t>-</w:t>
      </w:r>
      <w:r w:rsidR="00CB5FB8" w:rsidRPr="00CB5FB8">
        <w:rPr>
          <w:b/>
          <w:bCs/>
          <w:lang w:val="en-US"/>
        </w:rPr>
        <w:t>E</w:t>
      </w:r>
      <w:r w:rsidR="00CB5FB8">
        <w:rPr>
          <w:lang w:val="en-US"/>
        </w:rPr>
        <w:t xml:space="preserve">, The letters “A-C” </w:t>
      </w:r>
      <w:r w:rsidR="00930E4B">
        <w:rPr>
          <w:lang w:val="en-US"/>
        </w:rPr>
        <w:t xml:space="preserve">on the plots </w:t>
      </w:r>
      <w:r w:rsidR="00437AA1">
        <w:rPr>
          <w:lang w:val="en-US"/>
        </w:rPr>
        <w:t>delineate</w:t>
      </w:r>
      <w:r w:rsidR="00CB5FB8">
        <w:rPr>
          <w:lang w:val="en-US"/>
        </w:rPr>
        <w:t xml:space="preserve"> significantly </w:t>
      </w:r>
      <w:r w:rsidR="00437AA1">
        <w:rPr>
          <w:lang w:val="en-US"/>
        </w:rPr>
        <w:t xml:space="preserve">different </w:t>
      </w:r>
      <w:r w:rsidR="00113F17">
        <w:rPr>
          <w:lang w:val="en-US"/>
        </w:rPr>
        <w:t>(</w:t>
      </w:r>
      <w:r w:rsidR="00113F17" w:rsidRPr="00113F17">
        <w:rPr>
          <w:i/>
          <w:iCs/>
          <w:lang w:val="en-US"/>
        </w:rPr>
        <w:t xml:space="preserve">p </w:t>
      </w:r>
      <w:r w:rsidR="00113F17">
        <w:rPr>
          <w:lang w:val="en-US"/>
        </w:rPr>
        <w:t xml:space="preserve">&lt; 0.05) </w:t>
      </w:r>
      <w:r w:rsidR="00437AA1">
        <w:rPr>
          <w:lang w:val="en-US"/>
        </w:rPr>
        <w:t>groups</w:t>
      </w:r>
      <w:r w:rsidR="00113F17">
        <w:rPr>
          <w:lang w:val="en-US"/>
        </w:rPr>
        <w:t xml:space="preserve">. </w:t>
      </w:r>
    </w:p>
    <w:p w14:paraId="69692A71" w14:textId="6EFEFD38" w:rsidR="00DB7516" w:rsidRPr="00920014" w:rsidRDefault="00DB7516" w:rsidP="00084C12">
      <w:pPr>
        <w:rPr>
          <w:lang w:val="en-US"/>
        </w:rPr>
      </w:pPr>
    </w:p>
    <w:p w14:paraId="170878A4" w14:textId="76AEE7F0" w:rsidR="00F63822" w:rsidRDefault="00726ED7" w:rsidP="00084C12">
      <w:pPr>
        <w:rPr>
          <w:lang w:val="en-US"/>
        </w:rPr>
      </w:pPr>
      <w:r>
        <w:rPr>
          <w:noProof/>
          <w:lang w:val="en-US"/>
        </w:rPr>
        <w:drawing>
          <wp:inline distT="0" distB="0" distL="0" distR="0" wp14:anchorId="2F04D08F" wp14:editId="1FB59811">
            <wp:extent cx="6502643" cy="24544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6502643" cy="2454470"/>
                    </a:xfrm>
                    <a:prstGeom prst="rect">
                      <a:avLst/>
                    </a:prstGeom>
                  </pic:spPr>
                </pic:pic>
              </a:graphicData>
            </a:graphic>
          </wp:inline>
        </w:drawing>
      </w:r>
    </w:p>
    <w:p w14:paraId="05249D58" w14:textId="51BAA0B1" w:rsidR="002D3136" w:rsidRPr="007058E0" w:rsidRDefault="002D3136" w:rsidP="00084C12">
      <w:pPr>
        <w:rPr>
          <w:lang w:val="en-US"/>
        </w:rPr>
      </w:pPr>
      <w:r w:rsidRPr="002D3136">
        <w:rPr>
          <w:b/>
          <w:bCs/>
          <w:lang w:val="en-US"/>
        </w:rPr>
        <w:t xml:space="preserve">Figure 5 </w:t>
      </w:r>
      <w:r w:rsidR="005A5915" w:rsidRPr="003D4019">
        <w:rPr>
          <w:b/>
          <w:bCs/>
          <w:lang w:val="en-US"/>
        </w:rPr>
        <w:t xml:space="preserve">Cross-generational barrier effects and </w:t>
      </w:r>
      <w:r w:rsidR="004D2E7B" w:rsidRPr="003D4019">
        <w:rPr>
          <w:b/>
          <w:bCs/>
          <w:lang w:val="en-US"/>
        </w:rPr>
        <w:t>ancestry advantage</w:t>
      </w:r>
      <w:r w:rsidR="00CE12C6">
        <w:rPr>
          <w:b/>
          <w:bCs/>
          <w:lang w:val="en-US"/>
        </w:rPr>
        <w:t xml:space="preserve"> at genetic clusters</w:t>
      </w:r>
      <w:r w:rsidR="004D2E7B">
        <w:rPr>
          <w:lang w:val="en-US"/>
        </w:rPr>
        <w:t xml:space="preserve"> </w:t>
      </w:r>
      <w:r w:rsidR="00D44301">
        <w:rPr>
          <w:lang w:val="en-US"/>
        </w:rPr>
        <w:t>The</w:t>
      </w:r>
      <w:r w:rsidR="00E005C8">
        <w:rPr>
          <w:lang w:val="en-US"/>
        </w:rPr>
        <w:t xml:space="preserve"> plots demonstrate</w:t>
      </w:r>
      <w:r w:rsidR="00D44301">
        <w:rPr>
          <w:lang w:val="en-US"/>
        </w:rPr>
        <w:t xml:space="preserve"> estimates </w:t>
      </w:r>
      <w:r w:rsidR="0051228D">
        <w:rPr>
          <w:lang w:val="en-US"/>
        </w:rPr>
        <w:t xml:space="preserve">(surrounded by 95% CI) </w:t>
      </w:r>
      <w:r w:rsidR="00D44301">
        <w:rPr>
          <w:lang w:val="en-US"/>
        </w:rPr>
        <w:t>of alpha and</w:t>
      </w:r>
      <w:r w:rsidR="006925C4">
        <w:rPr>
          <w:lang w:val="en-US"/>
        </w:rPr>
        <w:t>/or</w:t>
      </w:r>
      <w:r w:rsidR="00D44301">
        <w:rPr>
          <w:lang w:val="en-US"/>
        </w:rPr>
        <w:t xml:space="preserve"> beta </w:t>
      </w:r>
      <w:r w:rsidR="009A218C">
        <w:rPr>
          <w:lang w:val="en-US"/>
        </w:rPr>
        <w:t xml:space="preserve">genomic cline </w:t>
      </w:r>
      <w:r w:rsidR="00D44301">
        <w:rPr>
          <w:lang w:val="en-US"/>
        </w:rPr>
        <w:lastRenderedPageBreak/>
        <w:t xml:space="preserve">parameters across </w:t>
      </w:r>
      <w:r w:rsidR="00903FC0">
        <w:rPr>
          <w:lang w:val="en-US"/>
        </w:rPr>
        <w:t>K</w:t>
      </w:r>
      <w:r w:rsidR="00834D90">
        <w:rPr>
          <w:lang w:val="en-US"/>
        </w:rPr>
        <w:t>-</w:t>
      </w:r>
      <w:r w:rsidR="00903FC0">
        <w:rPr>
          <w:lang w:val="en-US"/>
        </w:rPr>
        <w:t xml:space="preserve">means </w:t>
      </w:r>
      <w:r w:rsidR="00D44301">
        <w:rPr>
          <w:lang w:val="en-US"/>
        </w:rPr>
        <w:t xml:space="preserve">genetic clusters in the genome </w:t>
      </w:r>
      <w:r w:rsidR="009A218C">
        <w:rPr>
          <w:lang w:val="en-US"/>
        </w:rPr>
        <w:t xml:space="preserve">in later generations </w:t>
      </w:r>
      <w:r w:rsidR="00740AB2">
        <w:rPr>
          <w:lang w:val="en-US"/>
        </w:rPr>
        <w:t xml:space="preserve">(21, 27, and 28) </w:t>
      </w:r>
      <w:r w:rsidR="009A218C">
        <w:rPr>
          <w:lang w:val="en-US"/>
        </w:rPr>
        <w:t>of hybrids. A g</w:t>
      </w:r>
      <w:r w:rsidR="00FF2B2D" w:rsidRPr="00FF2B2D">
        <w:rPr>
          <w:lang w:val="en-US"/>
        </w:rPr>
        <w:t xml:space="preserve">enetic </w:t>
      </w:r>
      <w:r w:rsidR="00FF2B2D">
        <w:rPr>
          <w:lang w:val="en-US"/>
        </w:rPr>
        <w:t xml:space="preserve">cluster in Muller CD </w:t>
      </w:r>
      <w:r w:rsidR="0061059B">
        <w:rPr>
          <w:lang w:val="en-US"/>
        </w:rPr>
        <w:t>demonstrate</w:t>
      </w:r>
      <w:r w:rsidR="00616FBC">
        <w:rPr>
          <w:lang w:val="en-US"/>
        </w:rPr>
        <w:t xml:space="preserve"> </w:t>
      </w:r>
      <w:r w:rsidR="008A0693">
        <w:rPr>
          <w:lang w:val="en-US"/>
        </w:rPr>
        <w:t xml:space="preserve">significantly positive </w:t>
      </w:r>
      <w:r w:rsidR="00C02C25">
        <w:rPr>
          <w:lang w:val="en-US"/>
        </w:rPr>
        <w:t xml:space="preserve">beta </w:t>
      </w:r>
      <w:r w:rsidR="00F411C5">
        <w:rPr>
          <w:lang w:val="en-US"/>
        </w:rPr>
        <w:t xml:space="preserve">values </w:t>
      </w:r>
      <w:r w:rsidR="00C02C25">
        <w:rPr>
          <w:lang w:val="en-US"/>
        </w:rPr>
        <w:t>(right panel, yellow)</w:t>
      </w:r>
      <w:r w:rsidR="00D21D54">
        <w:rPr>
          <w:lang w:val="en-US"/>
        </w:rPr>
        <w:t xml:space="preserve"> consistently across </w:t>
      </w:r>
      <w:r w:rsidR="00E313CB">
        <w:rPr>
          <w:lang w:val="en-US"/>
        </w:rPr>
        <w:t>generations</w:t>
      </w:r>
      <w:r w:rsidR="00D21D54">
        <w:rPr>
          <w:lang w:val="en-US"/>
        </w:rPr>
        <w:t xml:space="preserve"> (21 to 28)</w:t>
      </w:r>
      <w:r w:rsidR="00F411C5">
        <w:rPr>
          <w:lang w:val="en-US"/>
        </w:rPr>
        <w:t xml:space="preserve">, implying </w:t>
      </w:r>
      <w:r w:rsidR="004556BF">
        <w:rPr>
          <w:lang w:val="en-US"/>
        </w:rPr>
        <w:t xml:space="preserve">that </w:t>
      </w:r>
      <w:r w:rsidR="00E36BDA">
        <w:rPr>
          <w:lang w:val="en-US"/>
        </w:rPr>
        <w:t xml:space="preserve">is cluster is a </w:t>
      </w:r>
      <w:r w:rsidR="004556BF">
        <w:rPr>
          <w:lang w:val="en-US"/>
        </w:rPr>
        <w:t xml:space="preserve">barrier to </w:t>
      </w:r>
      <w:r w:rsidR="00F4043D">
        <w:rPr>
          <w:lang w:val="en-US"/>
        </w:rPr>
        <w:t>introgression</w:t>
      </w:r>
      <w:r w:rsidR="004556BF">
        <w:rPr>
          <w:lang w:val="en-US"/>
        </w:rPr>
        <w:t xml:space="preserve">. </w:t>
      </w:r>
      <w:r w:rsidR="00383CAC">
        <w:rPr>
          <w:lang w:val="en-US"/>
        </w:rPr>
        <w:t xml:space="preserve">A different set of </w:t>
      </w:r>
      <w:r w:rsidR="00564A96">
        <w:rPr>
          <w:lang w:val="en-US"/>
        </w:rPr>
        <w:t xml:space="preserve">genetic clusters </w:t>
      </w:r>
      <w:r w:rsidR="00305A75">
        <w:rPr>
          <w:lang w:val="en-US"/>
        </w:rPr>
        <w:t xml:space="preserve">(largely within Muller E) </w:t>
      </w:r>
      <w:r w:rsidR="00564A96">
        <w:rPr>
          <w:lang w:val="en-US"/>
        </w:rPr>
        <w:t xml:space="preserve">turn out to show </w:t>
      </w:r>
      <w:r w:rsidR="00DC7BCF">
        <w:rPr>
          <w:lang w:val="en-US"/>
        </w:rPr>
        <w:t xml:space="preserve">significant </w:t>
      </w:r>
      <w:r w:rsidR="00564A96">
        <w:rPr>
          <w:lang w:val="en-US"/>
        </w:rPr>
        <w:t xml:space="preserve">alb-biased </w:t>
      </w:r>
      <w:r w:rsidR="002427AE">
        <w:rPr>
          <w:lang w:val="en-US"/>
        </w:rPr>
        <w:t>introgression</w:t>
      </w:r>
      <w:r w:rsidR="005B0E1F">
        <w:rPr>
          <w:lang w:val="en-US"/>
        </w:rPr>
        <w:t xml:space="preserve"> (left panel yellow dots</w:t>
      </w:r>
      <w:r w:rsidR="00547E76">
        <w:rPr>
          <w:lang w:val="en-US"/>
        </w:rPr>
        <w:t>, positive alpha</w:t>
      </w:r>
      <w:r w:rsidR="005B0E1F">
        <w:rPr>
          <w:lang w:val="en-US"/>
        </w:rPr>
        <w:t>)</w:t>
      </w:r>
      <w:r w:rsidR="002427AE">
        <w:rPr>
          <w:lang w:val="en-US"/>
        </w:rPr>
        <w:t xml:space="preserve">, suggesting potential </w:t>
      </w:r>
      <w:r w:rsidR="00C26A00">
        <w:rPr>
          <w:lang w:val="en-US"/>
        </w:rPr>
        <w:t>advantage of alb</w:t>
      </w:r>
      <w:r w:rsidR="007E04EC">
        <w:rPr>
          <w:lang w:val="en-US"/>
        </w:rPr>
        <w:t xml:space="preserve"> ancestry </w:t>
      </w:r>
      <w:r w:rsidR="00441BFA">
        <w:rPr>
          <w:lang w:val="en-US"/>
        </w:rPr>
        <w:t>at these regions.</w:t>
      </w:r>
      <w:r w:rsidR="00347C6A">
        <w:rPr>
          <w:lang w:val="en-US"/>
        </w:rPr>
        <w:t xml:space="preserve"> In contrast</w:t>
      </w:r>
      <w:r w:rsidR="00416094">
        <w:rPr>
          <w:lang w:val="en-US"/>
        </w:rPr>
        <w:t xml:space="preserve">, a cluster in Muller B </w:t>
      </w:r>
      <w:r w:rsidR="009B329E">
        <w:rPr>
          <w:lang w:val="en-US"/>
        </w:rPr>
        <w:t>consistently showed</w:t>
      </w:r>
      <w:r w:rsidR="001B567B">
        <w:rPr>
          <w:lang w:val="en-US"/>
        </w:rPr>
        <w:t xml:space="preserve"> </w:t>
      </w:r>
      <w:r w:rsidR="00671BD0">
        <w:rPr>
          <w:lang w:val="en-US"/>
        </w:rPr>
        <w:t xml:space="preserve">significant </w:t>
      </w:r>
      <w:r w:rsidR="001B567B">
        <w:rPr>
          <w:lang w:val="en-US"/>
        </w:rPr>
        <w:t>nas-biased introgression</w:t>
      </w:r>
      <w:r w:rsidR="002579AE">
        <w:rPr>
          <w:lang w:val="en-US"/>
        </w:rPr>
        <w:t xml:space="preserve"> (</w:t>
      </w:r>
      <w:r w:rsidR="00E74415">
        <w:rPr>
          <w:lang w:val="en-US"/>
        </w:rPr>
        <w:t xml:space="preserve">left panel </w:t>
      </w:r>
      <w:r w:rsidR="00580DB4">
        <w:rPr>
          <w:lang w:val="en-US"/>
        </w:rPr>
        <w:t>turquoise</w:t>
      </w:r>
      <w:r w:rsidR="00547E76">
        <w:rPr>
          <w:lang w:val="en-US"/>
        </w:rPr>
        <w:t xml:space="preserve"> dots, negative alpha</w:t>
      </w:r>
      <w:r w:rsidR="002579AE">
        <w:rPr>
          <w:lang w:val="en-US"/>
        </w:rPr>
        <w:t>)</w:t>
      </w:r>
      <w:r w:rsidR="00740AB2">
        <w:rPr>
          <w:lang w:val="en-US"/>
        </w:rPr>
        <w:t xml:space="preserve">, </w:t>
      </w:r>
      <w:r w:rsidR="008D29F2">
        <w:rPr>
          <w:lang w:val="en-US"/>
        </w:rPr>
        <w:t>indicating nas advantage at this genetic cluster</w:t>
      </w:r>
      <w:r w:rsidR="001B567B">
        <w:rPr>
          <w:lang w:val="en-US"/>
        </w:rPr>
        <w:t>.</w:t>
      </w:r>
      <w:r w:rsidR="006C5C3C">
        <w:rPr>
          <w:lang w:val="en-US"/>
        </w:rPr>
        <w:t xml:space="preserve"> </w:t>
      </w:r>
    </w:p>
    <w:p w14:paraId="36C27FDB" w14:textId="77777777" w:rsidR="00DC731D" w:rsidRPr="00920014" w:rsidRDefault="00DC731D" w:rsidP="00084C12">
      <w:pPr>
        <w:rPr>
          <w:lang w:val="en-US"/>
        </w:rPr>
      </w:pPr>
    </w:p>
    <w:p w14:paraId="6D069063" w14:textId="5E91AF2C" w:rsidR="00F63822" w:rsidRDefault="00CC0260" w:rsidP="00084C12">
      <w:pPr>
        <w:rPr>
          <w:b/>
          <w:bCs/>
          <w:lang w:val="en-US"/>
        </w:rPr>
      </w:pPr>
      <w:r w:rsidRPr="00920014">
        <w:rPr>
          <w:b/>
          <w:bCs/>
          <w:lang w:val="en-US"/>
        </w:rPr>
        <w:t xml:space="preserve">Figure </w:t>
      </w:r>
      <w:r w:rsidR="00DC731D">
        <w:rPr>
          <w:b/>
          <w:bCs/>
          <w:lang w:val="en-US"/>
        </w:rPr>
        <w:t>6</w:t>
      </w:r>
      <w:r w:rsidR="007102AB" w:rsidRPr="00920014">
        <w:rPr>
          <w:lang w:val="en-US"/>
        </w:rPr>
        <w:t xml:space="preserve"> </w:t>
      </w:r>
      <w:r w:rsidR="005F7CC8">
        <w:rPr>
          <w:b/>
          <w:bCs/>
          <w:lang w:val="en-US"/>
        </w:rPr>
        <w:t xml:space="preserve">LD </w:t>
      </w:r>
      <w:r w:rsidR="00220788">
        <w:rPr>
          <w:b/>
          <w:bCs/>
          <w:lang w:val="en-US"/>
        </w:rPr>
        <w:t>between muller CD and other muller element</w:t>
      </w:r>
    </w:p>
    <w:p w14:paraId="6FA8E08C" w14:textId="3F0D9FBF" w:rsidR="00C77448" w:rsidRPr="00C94E26" w:rsidRDefault="00C77448" w:rsidP="00084C12">
      <w:pPr>
        <w:rPr>
          <w:lang w:val="en-US"/>
        </w:rPr>
      </w:pPr>
      <w:r w:rsidRPr="00C94E26">
        <w:rPr>
          <w:lang w:val="en-US"/>
        </w:rPr>
        <w:t>A, muller CD and F, early</w:t>
      </w:r>
    </w:p>
    <w:p w14:paraId="13E1E6C5" w14:textId="2026D59C" w:rsidR="00C77448" w:rsidRPr="00C94E26" w:rsidRDefault="00C77448" w:rsidP="00C77448">
      <w:pPr>
        <w:rPr>
          <w:lang w:val="en-US"/>
        </w:rPr>
      </w:pPr>
      <w:r w:rsidRPr="00C94E26">
        <w:rPr>
          <w:lang w:val="en-US"/>
        </w:rPr>
        <w:t xml:space="preserve">B, muller CD and </w:t>
      </w:r>
      <w:r w:rsidR="00251266" w:rsidRPr="00C94E26">
        <w:rPr>
          <w:lang w:val="en-US"/>
        </w:rPr>
        <w:t>A, B, E, F</w:t>
      </w:r>
      <w:r w:rsidRPr="00C94E26">
        <w:rPr>
          <w:lang w:val="en-US"/>
        </w:rPr>
        <w:t>, late</w:t>
      </w:r>
    </w:p>
    <w:p w14:paraId="0CDD8DA7" w14:textId="158FC834" w:rsidR="005E06E8" w:rsidRPr="00C94E26" w:rsidRDefault="005E06E8" w:rsidP="00C77448">
      <w:pPr>
        <w:rPr>
          <w:lang w:val="en-US"/>
        </w:rPr>
      </w:pPr>
      <w:r w:rsidRPr="00C94E26">
        <w:rPr>
          <w:lang w:val="en-US"/>
        </w:rPr>
        <w:t>C. network of muller A-F significant r</w:t>
      </w:r>
    </w:p>
    <w:p w14:paraId="08B625C0" w14:textId="5C5EDB92" w:rsidR="00C77448" w:rsidRPr="00AC1C5D" w:rsidRDefault="00C77448" w:rsidP="00084C12">
      <w:pPr>
        <w:rPr>
          <w:b/>
          <w:bCs/>
          <w:lang w:val="en-US"/>
        </w:rPr>
      </w:pPr>
    </w:p>
    <w:p w14:paraId="7B5E5225" w14:textId="77777777" w:rsidR="00D15389" w:rsidRPr="00920014" w:rsidRDefault="006C11B1" w:rsidP="00D15389">
      <w:pPr>
        <w:widowControl w:val="0"/>
        <w:autoSpaceDE w:val="0"/>
        <w:autoSpaceDN w:val="0"/>
        <w:adjustRightInd w:val="0"/>
        <w:ind w:left="480" w:hanging="480"/>
        <w:rPr>
          <w:b/>
          <w:bCs/>
          <w:lang w:val="en-US"/>
        </w:rPr>
      </w:pPr>
      <w:r w:rsidRPr="00920014">
        <w:rPr>
          <w:b/>
          <w:bCs/>
          <w:lang w:val="en-US"/>
        </w:rPr>
        <w:br w:type="page"/>
      </w:r>
    </w:p>
    <w:p w14:paraId="6C824F0C" w14:textId="77777777" w:rsidR="00D15389" w:rsidRPr="00920014" w:rsidRDefault="00D15389" w:rsidP="00D15389">
      <w:pPr>
        <w:rPr>
          <w:b/>
          <w:bCs/>
          <w:lang w:val="en-US"/>
        </w:rPr>
      </w:pPr>
      <w:r w:rsidRPr="00920014">
        <w:rPr>
          <w:b/>
          <w:bCs/>
          <w:lang w:val="en-US"/>
        </w:rPr>
        <w:lastRenderedPageBreak/>
        <w:t xml:space="preserve">Discussion </w:t>
      </w:r>
    </w:p>
    <w:p w14:paraId="5E1F7811" w14:textId="77777777" w:rsidR="00D15389" w:rsidRPr="00920014" w:rsidRDefault="00D15389" w:rsidP="00D15389">
      <w:pPr>
        <w:rPr>
          <w:b/>
          <w:bCs/>
          <w:lang w:val="en-US"/>
        </w:rPr>
      </w:pPr>
    </w:p>
    <w:p w14:paraId="3D734CD1" w14:textId="2D06D489" w:rsidR="000D7362" w:rsidRPr="00920014" w:rsidRDefault="002B6419" w:rsidP="002A7CB0">
      <w:pPr>
        <w:ind w:firstLine="720"/>
        <w:rPr>
          <w:lang w:val="en-US"/>
        </w:rPr>
      </w:pPr>
      <w:r w:rsidRPr="00920014">
        <w:rPr>
          <w:lang w:val="en-US"/>
        </w:rPr>
        <w:t>With generations of hybrid swarms</w:t>
      </w:r>
      <w:r w:rsidR="00EE6CE9" w:rsidRPr="00920014">
        <w:rPr>
          <w:lang w:val="en-US"/>
        </w:rPr>
        <w:t xml:space="preserve">, we have identified </w:t>
      </w:r>
      <w:r w:rsidR="00542525" w:rsidRPr="00920014">
        <w:rPr>
          <w:lang w:val="en-US"/>
        </w:rPr>
        <w:t>signatures of barriers to gene flow</w:t>
      </w:r>
      <w:r w:rsidR="001C31E9" w:rsidRPr="00920014">
        <w:rPr>
          <w:lang w:val="en-US"/>
        </w:rPr>
        <w:t xml:space="preserve"> and the </w:t>
      </w:r>
      <w:r w:rsidR="008D68CB" w:rsidRPr="00920014">
        <w:rPr>
          <w:lang w:val="en-US"/>
        </w:rPr>
        <w:t>elevated LD among the barriers</w:t>
      </w:r>
      <w:r w:rsidR="00430E4A" w:rsidRPr="00920014">
        <w:rPr>
          <w:lang w:val="en-US"/>
        </w:rPr>
        <w:t xml:space="preserve"> over generations of admixture which is expected to break down ancestry blocks</w:t>
      </w:r>
      <w:r w:rsidR="006B0979" w:rsidRPr="00920014">
        <w:rPr>
          <w:lang w:val="en-US"/>
        </w:rPr>
        <w:t xml:space="preserve"> under neutral scenario</w:t>
      </w:r>
      <w:r w:rsidR="00BD28D0" w:rsidRPr="00920014">
        <w:rPr>
          <w:lang w:val="en-US"/>
        </w:rPr>
        <w:t xml:space="preserve">. </w:t>
      </w:r>
      <w:r w:rsidR="00E11184" w:rsidRPr="00920014">
        <w:rPr>
          <w:lang w:val="en-US"/>
        </w:rPr>
        <w:t xml:space="preserve">The greater LD among barrier genetic cluster relative to the rest of the genome </w:t>
      </w:r>
      <w:r w:rsidR="000D7362" w:rsidRPr="00920014">
        <w:rPr>
          <w:lang w:val="en-US"/>
        </w:rPr>
        <w:t xml:space="preserve">suggests selection </w:t>
      </w:r>
      <w:r w:rsidR="004F57F4" w:rsidRPr="00920014">
        <w:rPr>
          <w:lang w:val="en-US"/>
        </w:rPr>
        <w:t xml:space="preserve">keeping the barriers together. In addition, the </w:t>
      </w:r>
    </w:p>
    <w:p w14:paraId="784E15FD" w14:textId="689305E4" w:rsidR="00D15389" w:rsidRPr="00920014" w:rsidRDefault="000D7362" w:rsidP="00D15389">
      <w:pPr>
        <w:rPr>
          <w:lang w:val="en-US"/>
        </w:rPr>
      </w:pPr>
      <w:r w:rsidRPr="00920014">
        <w:rPr>
          <w:lang w:val="en-US"/>
        </w:rPr>
        <w:t xml:space="preserve">elevation </w:t>
      </w:r>
      <w:r w:rsidR="004F57F4" w:rsidRPr="00920014">
        <w:rPr>
          <w:lang w:val="en-US"/>
        </w:rPr>
        <w:t xml:space="preserve">of the LD </w:t>
      </w:r>
      <w:r w:rsidR="00304F8D" w:rsidRPr="00920014">
        <w:rPr>
          <w:lang w:val="en-US"/>
        </w:rPr>
        <w:t>among barrier clusters over generation</w:t>
      </w:r>
      <w:r w:rsidR="003D727D" w:rsidRPr="00920014">
        <w:rPr>
          <w:lang w:val="en-US"/>
        </w:rPr>
        <w:t>s</w:t>
      </w:r>
      <w:r w:rsidR="00072F1D" w:rsidRPr="00920014">
        <w:rPr>
          <w:lang w:val="en-US"/>
        </w:rPr>
        <w:t xml:space="preserve"> of admixture </w:t>
      </w:r>
      <w:r w:rsidR="00F36B60" w:rsidRPr="00920014">
        <w:rPr>
          <w:lang w:val="en-US"/>
        </w:rPr>
        <w:t xml:space="preserve">further </w:t>
      </w:r>
      <w:r w:rsidR="00A33DF1" w:rsidRPr="00920014">
        <w:rPr>
          <w:lang w:val="en-US"/>
        </w:rPr>
        <w:t>revealed</w:t>
      </w:r>
      <w:r w:rsidR="00F36B60" w:rsidRPr="00920014">
        <w:rPr>
          <w:lang w:val="en-US"/>
        </w:rPr>
        <w:t xml:space="preserve"> </w:t>
      </w:r>
      <w:r w:rsidR="00A33DF1" w:rsidRPr="00920014">
        <w:rPr>
          <w:lang w:val="en-US"/>
        </w:rPr>
        <w:t>the role of selection</w:t>
      </w:r>
      <w:r w:rsidR="00117C23" w:rsidRPr="00920014">
        <w:rPr>
          <w:lang w:val="en-US"/>
        </w:rPr>
        <w:t xml:space="preserve">. </w:t>
      </w:r>
    </w:p>
    <w:p w14:paraId="66AE87BD" w14:textId="52097043" w:rsidR="00D15389" w:rsidRPr="00920014" w:rsidRDefault="00994EE2" w:rsidP="00D15389">
      <w:pPr>
        <w:rPr>
          <w:lang w:val="en-US"/>
        </w:rPr>
      </w:pPr>
      <w:r w:rsidRPr="00920014">
        <w:rPr>
          <w:lang w:val="en-US"/>
        </w:rPr>
        <w:tab/>
      </w:r>
      <w:r w:rsidR="002F6A18" w:rsidRPr="00920014">
        <w:rPr>
          <w:lang w:val="en-US"/>
        </w:rPr>
        <w:t>Asymmetrical</w:t>
      </w:r>
      <w:r w:rsidR="00F61982" w:rsidRPr="00920014">
        <w:rPr>
          <w:lang w:val="en-US"/>
        </w:rPr>
        <w:t xml:space="preserve"> introgression of parental background </w:t>
      </w:r>
      <w:r w:rsidR="00B620C7" w:rsidRPr="00920014">
        <w:rPr>
          <w:lang w:val="en-US"/>
        </w:rPr>
        <w:fldChar w:fldCharType="begin" w:fldLock="1"/>
      </w:r>
      <w:r w:rsidR="00CF2290">
        <w:rPr>
          <w:lang w:val="en-US"/>
        </w:rPr>
        <w:instrText>ADDIN CSL_CITATION {"citationItems":[{"id":"ITEM-1","itemData":{"DOI":"10.1534/genetics.119.302685","ISBN":"0000000165761","ISSN":"19432631","PMID":"31767631","abstract":"The consequences of hybridization are varied, ranging from the origin of new lineages, introgression of some genes between species, to the extinction of one of the hybridizing species. We generated replicate admixed populations between two pairs of sister species of Drosophila: D. simulans and D. mauritiana; and D. yakuba and D. santomea. Each pair consisted of a continental species and an island endemic. The admixed populations were maintained by random mating in discrete generations for over 20 generations. We assessed morphological, behavioral, and fitness-related traits from each replicate population periodically, and sequenced genomic DNA from the populations at generation 20. For both pairs of species, species-specific traits and their genomes regressed to those of the continental species. A few alleles from the island species persisted, but they tended to be proportionally rare among all sites in the genome and were rarely fixed within the populations. This paucity of alleles from the island species was particularly pronounced on the X-chromosome. These results indicate that nearly all foreign genes were quickly eliminated after hybridization and that selection against the minor species genome might be similar across experimental replicates.","author":[{"dropping-particle":"","family":"Matute","given":"Daniel R.","non-dropping-particle":"","parse-names":false,"suffix":""},{"dropping-particle":"","family":"Comeault","given":"Aaron A.","non-dropping-particle":"","parse-names":false,"suffix":""},{"dropping-particle":"","family":"Earley","given":"Eric","non-dropping-particle":"","parse-names":false,"suffix":""},{"dropping-particle":"","family":"Serrato-Capuchina","given":"Antonio","non-dropping-particle":"","parse-names":false,"suffix":""},{"dropping-particle":"","family":"Peede","given":"David","non-dropping-particle":"","parse-names":false,"suffix":""},{"dropping-particle":"","family":"Monroy-Eklund","given":"Anaïs","non-dropping-particle":"","parse-names":false,"suffix":""},{"dropping-particle":"","family":"Huang","given":"Wen","non-dropping-particle":"","parse-names":false,"suffix":""},{"dropping-particle":"","family":"Jones","given":"Corbin D.","non-dropping-particle":"","parse-names":false,"suffix":""},{"dropping-particle":"","family":"Mackay","given":"Trudy F.C.","non-dropping-particle":"","parse-names":false,"suffix":""},{"dropping-particle":"","family":"Coyne","given":"Jerry A.","non-dropping-particle":"","parse-names":false,"suffix":""}],"container-title":"Genetics","id":"ITEM-1","issue":"1","issued":{"date-parts":[["2020"]]},"page":"211-230","title":"Rapid and predictable evolution of admixed populations between two Drosophila species pairs","type":"article-journal","volume":"214"},"uris":["http://www.mendeley.com/documents/?uuid=ee79134d-4ce7-4156-a36f-bab34fd952d5"]}],"mendeley":{"formattedCitation":"(Matute et al. 2020)","plainTextFormattedCitation":"(Matute et al. 2020)","previouslyFormattedCitation":"(Matute et al. 2020)"},"properties":{"noteIndex":0},"schema":"https://github.com/citation-style-language/schema/raw/master/csl-citation.json"}</w:instrText>
      </w:r>
      <w:r w:rsidR="00B620C7" w:rsidRPr="00920014">
        <w:rPr>
          <w:lang w:val="en-US"/>
        </w:rPr>
        <w:fldChar w:fldCharType="separate"/>
      </w:r>
      <w:r w:rsidR="00B620C7" w:rsidRPr="00920014">
        <w:rPr>
          <w:noProof/>
          <w:lang w:val="en-US"/>
        </w:rPr>
        <w:t>(Matute et al. 2020)</w:t>
      </w:r>
      <w:r w:rsidR="00B620C7" w:rsidRPr="00920014">
        <w:rPr>
          <w:lang w:val="en-US"/>
        </w:rPr>
        <w:fldChar w:fldCharType="end"/>
      </w:r>
      <w:r w:rsidR="00B620C7" w:rsidRPr="00920014">
        <w:rPr>
          <w:lang w:val="en-US"/>
        </w:rPr>
        <w:t>. We observed similar pattern, but not as extreme.</w:t>
      </w:r>
    </w:p>
    <w:p w14:paraId="4C0DFB57" w14:textId="3F607745" w:rsidR="00F61982" w:rsidRPr="00920014" w:rsidRDefault="002F6A18" w:rsidP="00D15389">
      <w:pPr>
        <w:rPr>
          <w:lang w:val="en-US"/>
        </w:rPr>
      </w:pPr>
      <w:r w:rsidRPr="00920014">
        <w:rPr>
          <w:lang w:val="en-US"/>
        </w:rPr>
        <w:tab/>
        <w:t xml:space="preserve">Low recombination regions </w:t>
      </w:r>
      <w:r w:rsidR="00540B2F" w:rsidRPr="00920014">
        <w:rPr>
          <w:lang w:val="en-US"/>
        </w:rPr>
        <w:t>are associated with barriers</w:t>
      </w:r>
    </w:p>
    <w:p w14:paraId="509A4F2D" w14:textId="77777777" w:rsidR="00D15389" w:rsidRPr="00920014" w:rsidRDefault="00D15389" w:rsidP="00D15389">
      <w:pPr>
        <w:rPr>
          <w:b/>
          <w:bCs/>
          <w:lang w:val="en-US"/>
        </w:rPr>
      </w:pPr>
    </w:p>
    <w:p w14:paraId="4ADC524E" w14:textId="77777777" w:rsidR="00D15389" w:rsidRPr="00920014" w:rsidRDefault="00D15389" w:rsidP="00D15389">
      <w:pPr>
        <w:rPr>
          <w:b/>
          <w:bCs/>
          <w:lang w:val="en-US"/>
        </w:rPr>
      </w:pPr>
      <w:r w:rsidRPr="00920014">
        <w:rPr>
          <w:b/>
          <w:bCs/>
          <w:lang w:val="en-US"/>
        </w:rPr>
        <w:t>Reference</w:t>
      </w:r>
    </w:p>
    <w:p w14:paraId="02E5552B" w14:textId="17432333" w:rsidR="00CF2290" w:rsidRPr="00CF2290" w:rsidRDefault="00D15389" w:rsidP="00CF2290">
      <w:pPr>
        <w:widowControl w:val="0"/>
        <w:autoSpaceDE w:val="0"/>
        <w:autoSpaceDN w:val="0"/>
        <w:adjustRightInd w:val="0"/>
        <w:ind w:left="480" w:hanging="480"/>
        <w:rPr>
          <w:noProof/>
          <w:lang w:val="en-US"/>
        </w:rPr>
      </w:pPr>
      <w:r w:rsidRPr="00920014">
        <w:rPr>
          <w:b/>
          <w:bCs/>
          <w:lang w:val="en-US"/>
        </w:rPr>
        <w:fldChar w:fldCharType="begin" w:fldLock="1"/>
      </w:r>
      <w:r w:rsidRPr="00920014">
        <w:rPr>
          <w:b/>
          <w:bCs/>
          <w:lang w:val="en-US"/>
        </w:rPr>
        <w:instrText xml:space="preserve">ADDIN Mendeley Bibliography CSL_BIBLIOGRAPHY </w:instrText>
      </w:r>
      <w:r w:rsidRPr="00920014">
        <w:rPr>
          <w:b/>
          <w:bCs/>
          <w:lang w:val="en-US"/>
        </w:rPr>
        <w:fldChar w:fldCharType="separate"/>
      </w:r>
      <w:r w:rsidR="00CF2290" w:rsidRPr="00CF2290">
        <w:rPr>
          <w:noProof/>
          <w:lang w:val="en-US"/>
        </w:rPr>
        <w:t>Campbell, C. R., J. W. Poelstra, and A. D. Yoder. 2018. What is Speciation Genomics? The roles of ecology, gene flow, and genomic architecture in the formation of species. Biol. J. Linn. Soc. 124:561–583.</w:t>
      </w:r>
    </w:p>
    <w:p w14:paraId="33010799" w14:textId="77777777" w:rsidR="00CF2290" w:rsidRPr="00CF2290" w:rsidRDefault="00CF2290" w:rsidP="00CF2290">
      <w:pPr>
        <w:widowControl w:val="0"/>
        <w:autoSpaceDE w:val="0"/>
        <w:autoSpaceDN w:val="0"/>
        <w:adjustRightInd w:val="0"/>
        <w:ind w:left="480" w:hanging="480"/>
        <w:rPr>
          <w:noProof/>
          <w:lang w:val="en-US"/>
        </w:rPr>
      </w:pPr>
      <w:r w:rsidRPr="00CF2290">
        <w:rPr>
          <w:noProof/>
          <w:lang w:val="en-US"/>
        </w:rPr>
        <w:t>Darwin, C. 1859. On the Origin of the Species.</w:t>
      </w:r>
    </w:p>
    <w:p w14:paraId="498D3C2B" w14:textId="77777777" w:rsidR="00CF2290" w:rsidRPr="00CF2290" w:rsidRDefault="00CF2290" w:rsidP="00CF2290">
      <w:pPr>
        <w:widowControl w:val="0"/>
        <w:autoSpaceDE w:val="0"/>
        <w:autoSpaceDN w:val="0"/>
        <w:adjustRightInd w:val="0"/>
        <w:ind w:left="480" w:hanging="480"/>
        <w:rPr>
          <w:noProof/>
          <w:lang w:val="en-US"/>
        </w:rPr>
      </w:pPr>
      <w:r w:rsidRPr="00CF2290">
        <w:rPr>
          <w:noProof/>
          <w:lang w:val="en-US"/>
        </w:rPr>
        <w:t>Gompert, Z., and C. A. Buerkle. 2011. Bayesian estimation of genomic clines. Mol. Ecol. 20:2111–2127.</w:t>
      </w:r>
    </w:p>
    <w:p w14:paraId="4A4A2852" w14:textId="77777777" w:rsidR="00CF2290" w:rsidRPr="00CF2290" w:rsidRDefault="00CF2290" w:rsidP="00CF2290">
      <w:pPr>
        <w:widowControl w:val="0"/>
        <w:autoSpaceDE w:val="0"/>
        <w:autoSpaceDN w:val="0"/>
        <w:adjustRightInd w:val="0"/>
        <w:ind w:left="480" w:hanging="480"/>
        <w:rPr>
          <w:noProof/>
          <w:lang w:val="en-US"/>
        </w:rPr>
      </w:pPr>
      <w:r w:rsidRPr="00CF2290">
        <w:rPr>
          <w:noProof/>
          <w:lang w:val="en-US"/>
        </w:rPr>
        <w:t>Gompert, Z., and C. A. Buerkle. 2016. What, if anything, are hybrids: enduring truths and challenges associated with population structure and gene flow. Evol. Appl. 9.</w:t>
      </w:r>
    </w:p>
    <w:p w14:paraId="19F99E71" w14:textId="77777777" w:rsidR="00CF2290" w:rsidRPr="00CF2290" w:rsidRDefault="00CF2290" w:rsidP="00CF2290">
      <w:pPr>
        <w:widowControl w:val="0"/>
        <w:autoSpaceDE w:val="0"/>
        <w:autoSpaceDN w:val="0"/>
        <w:adjustRightInd w:val="0"/>
        <w:ind w:left="480" w:hanging="480"/>
        <w:rPr>
          <w:noProof/>
          <w:lang w:val="en-US"/>
        </w:rPr>
      </w:pPr>
      <w:r w:rsidRPr="00CF2290">
        <w:rPr>
          <w:noProof/>
          <w:lang w:val="en-US"/>
        </w:rPr>
        <w:t>Li, H. 2010. Aligning new-sequencing reads by BWA BWA : Burrows-Wheeler Aligner. Slides, doi: 10.1002/pssa.200673542.</w:t>
      </w:r>
    </w:p>
    <w:p w14:paraId="184027ED" w14:textId="77777777" w:rsidR="00CF2290" w:rsidRPr="00CF2290" w:rsidRDefault="00CF2290" w:rsidP="00CF2290">
      <w:pPr>
        <w:widowControl w:val="0"/>
        <w:autoSpaceDE w:val="0"/>
        <w:autoSpaceDN w:val="0"/>
        <w:adjustRightInd w:val="0"/>
        <w:ind w:left="480" w:hanging="480"/>
        <w:rPr>
          <w:noProof/>
        </w:rPr>
      </w:pPr>
      <w:r w:rsidRPr="00CF2290">
        <w:rPr>
          <w:noProof/>
          <w:lang w:val="en-US"/>
        </w:rPr>
        <w:t>Matute, D. R., A. A. Comeault, E. Earley, A. Serrato-Capuchina, D. Peede, A. Monroy-Eklund, W. Huang, C. D. Jones, T. F. C. Mackay, and J. A. Coyne. 2020. Rapid and predictable evolution of admixed populations between two Drosophila species pairs. Genetics 214:211–230.</w:t>
      </w:r>
    </w:p>
    <w:p w14:paraId="5F9BDF84" w14:textId="70485E86" w:rsidR="006C11B1" w:rsidRPr="00920014" w:rsidRDefault="00D15389" w:rsidP="00CF2290">
      <w:pPr>
        <w:widowControl w:val="0"/>
        <w:autoSpaceDE w:val="0"/>
        <w:autoSpaceDN w:val="0"/>
        <w:adjustRightInd w:val="0"/>
        <w:ind w:left="480" w:hanging="480"/>
        <w:rPr>
          <w:b/>
          <w:bCs/>
          <w:lang w:val="en-US" w:eastAsia="zh-TW"/>
        </w:rPr>
      </w:pPr>
      <w:r w:rsidRPr="00920014">
        <w:rPr>
          <w:b/>
          <w:bCs/>
          <w:lang w:val="en-US"/>
        </w:rPr>
        <w:fldChar w:fldCharType="end"/>
      </w:r>
    </w:p>
    <w:p w14:paraId="2E1C6D13" w14:textId="77777777" w:rsidR="00D15389" w:rsidRPr="00920014" w:rsidRDefault="00D15389" w:rsidP="00084C12">
      <w:pPr>
        <w:rPr>
          <w:b/>
          <w:bCs/>
          <w:lang w:val="en-US"/>
        </w:rPr>
      </w:pPr>
    </w:p>
    <w:p w14:paraId="3F42A6AE" w14:textId="77777777" w:rsidR="00D15389" w:rsidRPr="00920014" w:rsidRDefault="00D15389" w:rsidP="00084C12">
      <w:pPr>
        <w:rPr>
          <w:b/>
          <w:bCs/>
          <w:lang w:val="en-US"/>
        </w:rPr>
      </w:pPr>
    </w:p>
    <w:p w14:paraId="3A86AC9A" w14:textId="68C74709" w:rsidR="00FA115F" w:rsidRPr="00920014" w:rsidRDefault="00FA115F" w:rsidP="00084C12">
      <w:pPr>
        <w:rPr>
          <w:b/>
          <w:bCs/>
          <w:lang w:val="en-US"/>
        </w:rPr>
      </w:pPr>
      <w:r w:rsidRPr="00920014">
        <w:rPr>
          <w:b/>
          <w:bCs/>
          <w:lang w:val="en-US"/>
        </w:rPr>
        <w:t xml:space="preserve">Supplementary </w:t>
      </w:r>
    </w:p>
    <w:p w14:paraId="3FFD1017" w14:textId="0941C055" w:rsidR="00FA115F" w:rsidRPr="00920014" w:rsidRDefault="004A40D4" w:rsidP="00084C12">
      <w:pPr>
        <w:rPr>
          <w:b/>
          <w:bCs/>
          <w:lang w:val="en-US" w:eastAsia="zh-TW"/>
        </w:rPr>
      </w:pPr>
      <w:r w:rsidRPr="00920014">
        <w:rPr>
          <w:b/>
          <w:bCs/>
          <w:noProof/>
          <w:lang w:val="en-US" w:eastAsia="zh-TW"/>
        </w:rPr>
        <w:lastRenderedPageBreak/>
        <w:drawing>
          <wp:inline distT="0" distB="0" distL="0" distR="0" wp14:anchorId="3A7C4017" wp14:editId="07FD117C">
            <wp:extent cx="5943600" cy="53822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1.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inline>
        </w:drawing>
      </w:r>
    </w:p>
    <w:p w14:paraId="52F174D0" w14:textId="0730335A" w:rsidR="00896375" w:rsidRPr="00920014" w:rsidRDefault="00896375" w:rsidP="00084C12">
      <w:pPr>
        <w:rPr>
          <w:lang w:val="en-US" w:eastAsia="zh-TW"/>
        </w:rPr>
      </w:pPr>
      <w:r w:rsidRPr="00920014">
        <w:rPr>
          <w:b/>
          <w:bCs/>
          <w:lang w:val="en-US" w:eastAsia="zh-TW"/>
        </w:rPr>
        <w:t>Figure S1</w:t>
      </w:r>
      <w:r w:rsidRPr="00920014">
        <w:rPr>
          <w:lang w:val="en-US" w:eastAsia="zh-TW"/>
        </w:rPr>
        <w:t xml:space="preserve"> </w:t>
      </w:r>
      <w:r w:rsidR="004A40D4" w:rsidRPr="00920014">
        <w:rPr>
          <w:lang w:val="en-US" w:eastAsia="zh-TW"/>
        </w:rPr>
        <w:t>A</w:t>
      </w:r>
      <w:r w:rsidRPr="00920014">
        <w:rPr>
          <w:lang w:val="en-US" w:eastAsia="zh-TW"/>
        </w:rPr>
        <w:t>ncestry haplotypes</w:t>
      </w:r>
      <w:r w:rsidR="00AE1082" w:rsidRPr="00920014">
        <w:rPr>
          <w:lang w:val="en-US" w:eastAsia="zh-TW"/>
        </w:rPr>
        <w:t xml:space="preserve">, each column is a SNP, each row is an individual. </w:t>
      </w:r>
    </w:p>
    <w:p w14:paraId="745FB536" w14:textId="69935227" w:rsidR="00B90053" w:rsidRPr="00920014" w:rsidRDefault="001152AA" w:rsidP="00084C12">
      <w:pPr>
        <w:rPr>
          <w:lang w:val="en-US" w:eastAsia="zh-TW"/>
        </w:rPr>
      </w:pPr>
      <w:r w:rsidRPr="00920014">
        <w:rPr>
          <w:noProof/>
          <w:lang w:val="en-US" w:eastAsia="zh-TW"/>
        </w:rPr>
        <w:lastRenderedPageBreak/>
        <w:drawing>
          <wp:inline distT="0" distB="0" distL="0" distR="0" wp14:anchorId="53C38080" wp14:editId="456903CE">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2.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2FAE476" w14:textId="24E94056" w:rsidR="004A40D4" w:rsidRPr="00920014" w:rsidRDefault="004A40D4" w:rsidP="004A40D4">
      <w:pPr>
        <w:rPr>
          <w:lang w:val="en-US" w:eastAsia="zh-TW"/>
        </w:rPr>
      </w:pPr>
      <w:r w:rsidRPr="00920014">
        <w:rPr>
          <w:b/>
          <w:bCs/>
          <w:lang w:val="en-US" w:eastAsia="zh-TW"/>
        </w:rPr>
        <w:t>Figure S2</w:t>
      </w:r>
      <w:r w:rsidRPr="00920014">
        <w:rPr>
          <w:lang w:val="en-US" w:eastAsia="zh-TW"/>
        </w:rPr>
        <w:t xml:space="preserve"> ancestry haplotypes</w:t>
      </w:r>
      <w:r w:rsidR="001152AA" w:rsidRPr="00920014">
        <w:rPr>
          <w:lang w:val="en-US" w:eastAsia="zh-TW"/>
        </w:rPr>
        <w:t xml:space="preserve"> after imputation,</w:t>
      </w:r>
      <w:r w:rsidRPr="00920014">
        <w:rPr>
          <w:lang w:val="en-US" w:eastAsia="zh-TW"/>
        </w:rPr>
        <w:t xml:space="preserve"> each column is a SNP, each row is an individual. </w:t>
      </w:r>
      <w:r w:rsidR="00325CEF" w:rsidRPr="00920014">
        <w:rPr>
          <w:lang w:val="en-US" w:eastAsia="zh-TW"/>
        </w:rPr>
        <w:t xml:space="preserve">The generation number is on the right side. </w:t>
      </w:r>
    </w:p>
    <w:p w14:paraId="638A5191" w14:textId="7EEEB4F1" w:rsidR="004A40D4" w:rsidRPr="00920014" w:rsidRDefault="004A40D4" w:rsidP="00084C12">
      <w:pPr>
        <w:rPr>
          <w:lang w:val="en-US" w:eastAsia="zh-TW"/>
        </w:rPr>
      </w:pPr>
    </w:p>
    <w:p w14:paraId="26A08474" w14:textId="77061634" w:rsidR="004A40D4" w:rsidRPr="00920014" w:rsidRDefault="004A40D4" w:rsidP="00084C12">
      <w:pPr>
        <w:rPr>
          <w:lang w:val="en-US" w:eastAsia="zh-TW"/>
        </w:rPr>
      </w:pPr>
    </w:p>
    <w:p w14:paraId="3F8EAE58" w14:textId="77777777" w:rsidR="004A40D4" w:rsidRPr="00920014" w:rsidRDefault="004A40D4" w:rsidP="00084C12">
      <w:pPr>
        <w:rPr>
          <w:lang w:val="en-US" w:eastAsia="zh-TW"/>
        </w:rPr>
      </w:pPr>
    </w:p>
    <w:p w14:paraId="23E39A9C" w14:textId="6CB47129" w:rsidR="00B90053" w:rsidRPr="00920014" w:rsidRDefault="00B90053" w:rsidP="00084C12">
      <w:pPr>
        <w:rPr>
          <w:b/>
          <w:bCs/>
          <w:lang w:val="en-US" w:eastAsia="zh-TW"/>
        </w:rPr>
      </w:pPr>
      <w:r w:rsidRPr="00920014">
        <w:rPr>
          <w:b/>
          <w:bCs/>
          <w:lang w:val="en-US" w:eastAsia="zh-TW"/>
        </w:rPr>
        <w:t>Table S1</w:t>
      </w:r>
    </w:p>
    <w:p w14:paraId="11FFBC78" w14:textId="1AEDF694" w:rsidR="00B90053" w:rsidRPr="00920014" w:rsidRDefault="00B90053" w:rsidP="00084C12">
      <w:pPr>
        <w:rPr>
          <w:lang w:val="en-US" w:eastAsia="zh-TW"/>
        </w:rPr>
      </w:pPr>
    </w:p>
    <w:tbl>
      <w:tblPr>
        <w:tblW w:w="9539" w:type="dxa"/>
        <w:tblLook w:val="04A0" w:firstRow="1" w:lastRow="0" w:firstColumn="1" w:lastColumn="0" w:noHBand="0" w:noVBand="1"/>
      </w:tblPr>
      <w:tblGrid>
        <w:gridCol w:w="2889"/>
        <w:gridCol w:w="1300"/>
        <w:gridCol w:w="1300"/>
        <w:gridCol w:w="1450"/>
        <w:gridCol w:w="1300"/>
        <w:gridCol w:w="1300"/>
      </w:tblGrid>
      <w:tr w:rsidR="00B90053" w:rsidRPr="00920014" w14:paraId="3EAF89CE" w14:textId="77777777" w:rsidTr="00E17E56">
        <w:trPr>
          <w:trHeight w:val="320"/>
        </w:trPr>
        <w:tc>
          <w:tcPr>
            <w:tcW w:w="2889" w:type="dxa"/>
            <w:tcBorders>
              <w:top w:val="single" w:sz="4" w:space="0" w:color="auto"/>
              <w:left w:val="nil"/>
              <w:bottom w:val="nil"/>
              <w:right w:val="nil"/>
            </w:tcBorders>
            <w:shd w:val="clear" w:color="auto" w:fill="auto"/>
            <w:noWrap/>
            <w:vAlign w:val="bottom"/>
            <w:hideMark/>
          </w:tcPr>
          <w:p w14:paraId="0AFF04E3" w14:textId="77777777" w:rsidR="00B90053" w:rsidRPr="00920014" w:rsidRDefault="00B90053" w:rsidP="00B90053">
            <w:pPr>
              <w:jc w:val="center"/>
              <w:rPr>
                <w:color w:val="000000"/>
              </w:rPr>
            </w:pPr>
            <w:r w:rsidRPr="00920014">
              <w:rPr>
                <w:color w:val="000000"/>
              </w:rPr>
              <w:t> </w:t>
            </w:r>
          </w:p>
        </w:tc>
        <w:tc>
          <w:tcPr>
            <w:tcW w:w="1300" w:type="dxa"/>
            <w:tcBorders>
              <w:top w:val="single" w:sz="4" w:space="0" w:color="auto"/>
              <w:left w:val="nil"/>
              <w:bottom w:val="nil"/>
              <w:right w:val="nil"/>
            </w:tcBorders>
            <w:shd w:val="clear" w:color="auto" w:fill="auto"/>
            <w:noWrap/>
            <w:vAlign w:val="bottom"/>
            <w:hideMark/>
          </w:tcPr>
          <w:p w14:paraId="746B1C21" w14:textId="77777777" w:rsidR="00B90053" w:rsidRPr="00920014" w:rsidRDefault="00B90053" w:rsidP="00B90053">
            <w:pPr>
              <w:jc w:val="center"/>
              <w:rPr>
                <w:b/>
                <w:bCs/>
                <w:color w:val="000000"/>
              </w:rPr>
            </w:pPr>
            <w:r w:rsidRPr="00920014">
              <w:rPr>
                <w:b/>
                <w:bCs/>
                <w:color w:val="000000"/>
              </w:rPr>
              <w:t>Muller A</w:t>
            </w:r>
          </w:p>
        </w:tc>
        <w:tc>
          <w:tcPr>
            <w:tcW w:w="1300" w:type="dxa"/>
            <w:tcBorders>
              <w:top w:val="single" w:sz="4" w:space="0" w:color="auto"/>
              <w:left w:val="nil"/>
              <w:bottom w:val="nil"/>
              <w:right w:val="nil"/>
            </w:tcBorders>
            <w:shd w:val="clear" w:color="auto" w:fill="auto"/>
            <w:noWrap/>
            <w:vAlign w:val="bottom"/>
            <w:hideMark/>
          </w:tcPr>
          <w:p w14:paraId="4C230983" w14:textId="77777777" w:rsidR="00B90053" w:rsidRPr="00920014" w:rsidRDefault="00B90053" w:rsidP="00B90053">
            <w:pPr>
              <w:jc w:val="center"/>
              <w:rPr>
                <w:b/>
                <w:bCs/>
                <w:color w:val="000000"/>
              </w:rPr>
            </w:pPr>
            <w:r w:rsidRPr="00920014">
              <w:rPr>
                <w:b/>
                <w:bCs/>
                <w:color w:val="000000"/>
              </w:rPr>
              <w:t>Muller B</w:t>
            </w:r>
          </w:p>
        </w:tc>
        <w:tc>
          <w:tcPr>
            <w:tcW w:w="1450" w:type="dxa"/>
            <w:tcBorders>
              <w:top w:val="single" w:sz="4" w:space="0" w:color="auto"/>
              <w:left w:val="nil"/>
              <w:bottom w:val="nil"/>
              <w:right w:val="nil"/>
            </w:tcBorders>
            <w:shd w:val="clear" w:color="auto" w:fill="auto"/>
            <w:noWrap/>
            <w:vAlign w:val="bottom"/>
            <w:hideMark/>
          </w:tcPr>
          <w:p w14:paraId="7730B33D" w14:textId="77777777" w:rsidR="00B90053" w:rsidRPr="00920014" w:rsidRDefault="00B90053" w:rsidP="00B90053">
            <w:pPr>
              <w:jc w:val="center"/>
              <w:rPr>
                <w:b/>
                <w:bCs/>
                <w:color w:val="000000"/>
              </w:rPr>
            </w:pPr>
            <w:r w:rsidRPr="00920014">
              <w:rPr>
                <w:b/>
                <w:bCs/>
                <w:color w:val="000000"/>
              </w:rPr>
              <w:t>Muller CD</w:t>
            </w:r>
          </w:p>
        </w:tc>
        <w:tc>
          <w:tcPr>
            <w:tcW w:w="1300" w:type="dxa"/>
            <w:tcBorders>
              <w:top w:val="single" w:sz="4" w:space="0" w:color="auto"/>
              <w:left w:val="nil"/>
              <w:bottom w:val="nil"/>
              <w:right w:val="nil"/>
            </w:tcBorders>
            <w:shd w:val="clear" w:color="auto" w:fill="auto"/>
            <w:noWrap/>
            <w:vAlign w:val="bottom"/>
            <w:hideMark/>
          </w:tcPr>
          <w:p w14:paraId="22592465" w14:textId="77777777" w:rsidR="00B90053" w:rsidRPr="00920014" w:rsidRDefault="00B90053" w:rsidP="00B90053">
            <w:pPr>
              <w:jc w:val="center"/>
              <w:rPr>
                <w:b/>
                <w:bCs/>
                <w:color w:val="000000"/>
              </w:rPr>
            </w:pPr>
            <w:r w:rsidRPr="00920014">
              <w:rPr>
                <w:b/>
                <w:bCs/>
                <w:color w:val="000000"/>
              </w:rPr>
              <w:t>Muller E</w:t>
            </w:r>
          </w:p>
        </w:tc>
        <w:tc>
          <w:tcPr>
            <w:tcW w:w="1300" w:type="dxa"/>
            <w:tcBorders>
              <w:top w:val="single" w:sz="4" w:space="0" w:color="auto"/>
              <w:left w:val="nil"/>
              <w:bottom w:val="nil"/>
              <w:right w:val="nil"/>
            </w:tcBorders>
            <w:shd w:val="clear" w:color="auto" w:fill="auto"/>
            <w:noWrap/>
            <w:vAlign w:val="bottom"/>
            <w:hideMark/>
          </w:tcPr>
          <w:p w14:paraId="50D60CA2" w14:textId="77777777" w:rsidR="00B90053" w:rsidRPr="00920014" w:rsidRDefault="00B90053" w:rsidP="00B90053">
            <w:pPr>
              <w:jc w:val="center"/>
              <w:rPr>
                <w:b/>
                <w:bCs/>
                <w:color w:val="000000"/>
              </w:rPr>
            </w:pPr>
            <w:r w:rsidRPr="00920014">
              <w:rPr>
                <w:b/>
                <w:bCs/>
                <w:color w:val="000000"/>
              </w:rPr>
              <w:t>Muller F</w:t>
            </w:r>
          </w:p>
        </w:tc>
      </w:tr>
      <w:tr w:rsidR="00B90053" w:rsidRPr="00920014" w14:paraId="189CD683" w14:textId="77777777" w:rsidTr="00E17E56">
        <w:trPr>
          <w:trHeight w:val="320"/>
        </w:trPr>
        <w:tc>
          <w:tcPr>
            <w:tcW w:w="2889" w:type="dxa"/>
            <w:tcBorders>
              <w:top w:val="single" w:sz="4" w:space="0" w:color="auto"/>
              <w:left w:val="nil"/>
              <w:bottom w:val="nil"/>
              <w:right w:val="nil"/>
            </w:tcBorders>
            <w:shd w:val="clear" w:color="auto" w:fill="auto"/>
            <w:noWrap/>
            <w:vAlign w:val="bottom"/>
            <w:hideMark/>
          </w:tcPr>
          <w:p w14:paraId="6F466D57" w14:textId="77777777" w:rsidR="00B90053" w:rsidRPr="00920014" w:rsidRDefault="00B90053" w:rsidP="00B90053">
            <w:pPr>
              <w:jc w:val="center"/>
              <w:rPr>
                <w:color w:val="000000"/>
              </w:rPr>
            </w:pPr>
            <w:r w:rsidRPr="00920014">
              <w:rPr>
                <w:color w:val="000000"/>
              </w:rPr>
              <w:t>Ancestry-informative sites</w:t>
            </w:r>
          </w:p>
        </w:tc>
        <w:tc>
          <w:tcPr>
            <w:tcW w:w="1300" w:type="dxa"/>
            <w:tcBorders>
              <w:top w:val="single" w:sz="4" w:space="0" w:color="auto"/>
              <w:left w:val="nil"/>
              <w:bottom w:val="nil"/>
              <w:right w:val="nil"/>
            </w:tcBorders>
            <w:shd w:val="clear" w:color="auto" w:fill="auto"/>
            <w:noWrap/>
            <w:vAlign w:val="bottom"/>
            <w:hideMark/>
          </w:tcPr>
          <w:p w14:paraId="7BDD83B6" w14:textId="77777777" w:rsidR="00B90053" w:rsidRPr="00920014" w:rsidRDefault="00B90053" w:rsidP="00B90053">
            <w:pPr>
              <w:jc w:val="center"/>
              <w:rPr>
                <w:color w:val="000000"/>
              </w:rPr>
            </w:pPr>
            <w:r w:rsidRPr="00920014">
              <w:rPr>
                <w:color w:val="000000"/>
              </w:rPr>
              <w:t>8928</w:t>
            </w:r>
          </w:p>
        </w:tc>
        <w:tc>
          <w:tcPr>
            <w:tcW w:w="1300" w:type="dxa"/>
            <w:tcBorders>
              <w:top w:val="single" w:sz="4" w:space="0" w:color="auto"/>
              <w:left w:val="nil"/>
              <w:bottom w:val="nil"/>
              <w:right w:val="nil"/>
            </w:tcBorders>
            <w:shd w:val="clear" w:color="auto" w:fill="auto"/>
            <w:noWrap/>
            <w:vAlign w:val="bottom"/>
            <w:hideMark/>
          </w:tcPr>
          <w:p w14:paraId="7C12C68A" w14:textId="77777777" w:rsidR="00B90053" w:rsidRPr="00920014" w:rsidRDefault="00B90053" w:rsidP="00B90053">
            <w:pPr>
              <w:jc w:val="center"/>
              <w:rPr>
                <w:color w:val="000000"/>
              </w:rPr>
            </w:pPr>
            <w:r w:rsidRPr="00920014">
              <w:rPr>
                <w:color w:val="000000"/>
              </w:rPr>
              <w:t>12922</w:t>
            </w:r>
          </w:p>
        </w:tc>
        <w:tc>
          <w:tcPr>
            <w:tcW w:w="1450" w:type="dxa"/>
            <w:tcBorders>
              <w:top w:val="single" w:sz="4" w:space="0" w:color="auto"/>
              <w:left w:val="nil"/>
              <w:bottom w:val="nil"/>
              <w:right w:val="nil"/>
            </w:tcBorders>
            <w:shd w:val="clear" w:color="auto" w:fill="auto"/>
            <w:noWrap/>
            <w:vAlign w:val="bottom"/>
            <w:hideMark/>
          </w:tcPr>
          <w:p w14:paraId="77578BD9" w14:textId="77777777" w:rsidR="00B90053" w:rsidRPr="00920014" w:rsidRDefault="00B90053" w:rsidP="00B90053">
            <w:pPr>
              <w:jc w:val="center"/>
              <w:rPr>
                <w:color w:val="000000"/>
              </w:rPr>
            </w:pPr>
            <w:r w:rsidRPr="00920014">
              <w:rPr>
                <w:color w:val="000000"/>
              </w:rPr>
              <w:t>29142</w:t>
            </w:r>
          </w:p>
        </w:tc>
        <w:tc>
          <w:tcPr>
            <w:tcW w:w="1300" w:type="dxa"/>
            <w:tcBorders>
              <w:top w:val="single" w:sz="4" w:space="0" w:color="auto"/>
              <w:left w:val="nil"/>
              <w:bottom w:val="nil"/>
              <w:right w:val="nil"/>
            </w:tcBorders>
            <w:shd w:val="clear" w:color="auto" w:fill="auto"/>
            <w:noWrap/>
            <w:vAlign w:val="bottom"/>
            <w:hideMark/>
          </w:tcPr>
          <w:p w14:paraId="749CFD70" w14:textId="77777777" w:rsidR="00B90053" w:rsidRPr="00920014" w:rsidRDefault="00B90053" w:rsidP="00B90053">
            <w:pPr>
              <w:jc w:val="center"/>
              <w:rPr>
                <w:color w:val="000000"/>
              </w:rPr>
            </w:pPr>
            <w:r w:rsidRPr="00920014">
              <w:rPr>
                <w:color w:val="000000"/>
              </w:rPr>
              <w:t>11508</w:t>
            </w:r>
          </w:p>
        </w:tc>
        <w:tc>
          <w:tcPr>
            <w:tcW w:w="1300" w:type="dxa"/>
            <w:tcBorders>
              <w:top w:val="single" w:sz="4" w:space="0" w:color="auto"/>
              <w:left w:val="nil"/>
              <w:bottom w:val="nil"/>
              <w:right w:val="nil"/>
            </w:tcBorders>
            <w:shd w:val="clear" w:color="auto" w:fill="auto"/>
            <w:noWrap/>
            <w:vAlign w:val="bottom"/>
            <w:hideMark/>
          </w:tcPr>
          <w:p w14:paraId="45B3AA66" w14:textId="77777777" w:rsidR="00B90053" w:rsidRPr="00920014" w:rsidRDefault="00B90053" w:rsidP="00B90053">
            <w:pPr>
              <w:jc w:val="center"/>
              <w:rPr>
                <w:color w:val="000000"/>
              </w:rPr>
            </w:pPr>
            <w:r w:rsidRPr="00920014">
              <w:rPr>
                <w:color w:val="000000"/>
              </w:rPr>
              <w:t>1532</w:t>
            </w:r>
          </w:p>
        </w:tc>
      </w:tr>
      <w:tr w:rsidR="00B90053" w:rsidRPr="00920014" w14:paraId="1D2FEDF5" w14:textId="77777777" w:rsidTr="00E17E56">
        <w:trPr>
          <w:trHeight w:val="320"/>
        </w:trPr>
        <w:tc>
          <w:tcPr>
            <w:tcW w:w="2889" w:type="dxa"/>
            <w:tcBorders>
              <w:top w:val="nil"/>
              <w:left w:val="nil"/>
              <w:bottom w:val="single" w:sz="4" w:space="0" w:color="auto"/>
              <w:right w:val="nil"/>
            </w:tcBorders>
            <w:shd w:val="clear" w:color="auto" w:fill="auto"/>
            <w:noWrap/>
            <w:vAlign w:val="bottom"/>
            <w:hideMark/>
          </w:tcPr>
          <w:p w14:paraId="53DE0FB1" w14:textId="77777777" w:rsidR="00B90053" w:rsidRPr="00920014" w:rsidRDefault="00B90053" w:rsidP="00B90053">
            <w:pPr>
              <w:jc w:val="center"/>
              <w:rPr>
                <w:color w:val="000000"/>
              </w:rPr>
            </w:pPr>
            <w:r w:rsidRPr="00920014">
              <w:rPr>
                <w:color w:val="000000"/>
              </w:rPr>
              <w:t>K-means clusters</w:t>
            </w:r>
          </w:p>
        </w:tc>
        <w:tc>
          <w:tcPr>
            <w:tcW w:w="1300" w:type="dxa"/>
            <w:tcBorders>
              <w:top w:val="nil"/>
              <w:left w:val="nil"/>
              <w:bottom w:val="single" w:sz="4" w:space="0" w:color="auto"/>
              <w:right w:val="nil"/>
            </w:tcBorders>
            <w:shd w:val="clear" w:color="auto" w:fill="auto"/>
            <w:noWrap/>
            <w:vAlign w:val="bottom"/>
            <w:hideMark/>
          </w:tcPr>
          <w:p w14:paraId="090CEAAC" w14:textId="77777777" w:rsidR="00B90053" w:rsidRPr="00920014" w:rsidRDefault="00B90053" w:rsidP="00B90053">
            <w:pPr>
              <w:jc w:val="center"/>
              <w:rPr>
                <w:color w:val="000000"/>
              </w:rPr>
            </w:pPr>
            <w:r w:rsidRPr="00920014">
              <w:rPr>
                <w:color w:val="000000"/>
              </w:rPr>
              <w:t>43</w:t>
            </w:r>
          </w:p>
        </w:tc>
        <w:tc>
          <w:tcPr>
            <w:tcW w:w="1300" w:type="dxa"/>
            <w:tcBorders>
              <w:top w:val="nil"/>
              <w:left w:val="nil"/>
              <w:bottom w:val="single" w:sz="4" w:space="0" w:color="auto"/>
              <w:right w:val="nil"/>
            </w:tcBorders>
            <w:shd w:val="clear" w:color="auto" w:fill="auto"/>
            <w:noWrap/>
            <w:vAlign w:val="bottom"/>
            <w:hideMark/>
          </w:tcPr>
          <w:p w14:paraId="4F937524" w14:textId="77777777" w:rsidR="00B90053" w:rsidRPr="00920014" w:rsidRDefault="00B90053" w:rsidP="00B90053">
            <w:pPr>
              <w:jc w:val="center"/>
              <w:rPr>
                <w:color w:val="000000"/>
              </w:rPr>
            </w:pPr>
            <w:r w:rsidRPr="00920014">
              <w:rPr>
                <w:color w:val="000000"/>
              </w:rPr>
              <w:t>89</w:t>
            </w:r>
          </w:p>
        </w:tc>
        <w:tc>
          <w:tcPr>
            <w:tcW w:w="1450" w:type="dxa"/>
            <w:tcBorders>
              <w:top w:val="nil"/>
              <w:left w:val="nil"/>
              <w:bottom w:val="single" w:sz="4" w:space="0" w:color="auto"/>
              <w:right w:val="nil"/>
            </w:tcBorders>
            <w:shd w:val="clear" w:color="auto" w:fill="auto"/>
            <w:noWrap/>
            <w:vAlign w:val="bottom"/>
            <w:hideMark/>
          </w:tcPr>
          <w:p w14:paraId="6701C9CE" w14:textId="77777777" w:rsidR="00B90053" w:rsidRPr="00920014" w:rsidRDefault="00B90053" w:rsidP="00B90053">
            <w:pPr>
              <w:jc w:val="center"/>
              <w:rPr>
                <w:color w:val="000000"/>
              </w:rPr>
            </w:pPr>
            <w:r w:rsidRPr="00920014">
              <w:rPr>
                <w:color w:val="000000"/>
              </w:rPr>
              <w:t>73</w:t>
            </w:r>
          </w:p>
        </w:tc>
        <w:tc>
          <w:tcPr>
            <w:tcW w:w="1300" w:type="dxa"/>
            <w:tcBorders>
              <w:top w:val="nil"/>
              <w:left w:val="nil"/>
              <w:bottom w:val="single" w:sz="4" w:space="0" w:color="auto"/>
              <w:right w:val="nil"/>
            </w:tcBorders>
            <w:shd w:val="clear" w:color="auto" w:fill="auto"/>
            <w:noWrap/>
            <w:vAlign w:val="bottom"/>
            <w:hideMark/>
          </w:tcPr>
          <w:p w14:paraId="4AA7DAF9" w14:textId="77777777" w:rsidR="00B90053" w:rsidRPr="00920014" w:rsidRDefault="00B90053" w:rsidP="00B90053">
            <w:pPr>
              <w:jc w:val="center"/>
              <w:rPr>
                <w:color w:val="000000"/>
              </w:rPr>
            </w:pPr>
            <w:r w:rsidRPr="00920014">
              <w:rPr>
                <w:color w:val="000000"/>
              </w:rPr>
              <w:t>42</w:t>
            </w:r>
          </w:p>
        </w:tc>
        <w:tc>
          <w:tcPr>
            <w:tcW w:w="1300" w:type="dxa"/>
            <w:tcBorders>
              <w:top w:val="nil"/>
              <w:left w:val="nil"/>
              <w:bottom w:val="single" w:sz="4" w:space="0" w:color="auto"/>
              <w:right w:val="nil"/>
            </w:tcBorders>
            <w:shd w:val="clear" w:color="auto" w:fill="auto"/>
            <w:noWrap/>
            <w:vAlign w:val="bottom"/>
            <w:hideMark/>
          </w:tcPr>
          <w:p w14:paraId="248854F5" w14:textId="77777777" w:rsidR="00B90053" w:rsidRPr="00920014" w:rsidRDefault="00B90053" w:rsidP="00B90053">
            <w:pPr>
              <w:jc w:val="center"/>
              <w:rPr>
                <w:color w:val="000000"/>
              </w:rPr>
            </w:pPr>
            <w:r w:rsidRPr="00920014">
              <w:rPr>
                <w:color w:val="000000"/>
              </w:rPr>
              <w:t>3</w:t>
            </w:r>
          </w:p>
        </w:tc>
      </w:tr>
    </w:tbl>
    <w:p w14:paraId="36193AF9" w14:textId="77777777" w:rsidR="00B90053" w:rsidRPr="00920014" w:rsidRDefault="00B90053" w:rsidP="00084C12">
      <w:pPr>
        <w:rPr>
          <w:lang w:val="en-US" w:eastAsia="zh-TW"/>
        </w:rPr>
      </w:pPr>
    </w:p>
    <w:sectPr w:rsidR="00B90053" w:rsidRPr="00920014" w:rsidSect="00193659">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ilu Wang" w:date="2020-09-22T16:42:00Z" w:initials="SW">
    <w:p w14:paraId="224A41B7" w14:textId="354C94F9" w:rsidR="009217B5" w:rsidRDefault="009217B5">
      <w:pPr>
        <w:pStyle w:val="CommentText"/>
      </w:pPr>
      <w:r>
        <w:rPr>
          <w:rStyle w:val="CommentReference"/>
        </w:rPr>
        <w:annotationRef/>
      </w:r>
      <w:r>
        <w:t>Need to update with new lib info</w:t>
      </w:r>
    </w:p>
  </w:comment>
  <w:comment w:id="5" w:author="Silu Wang" w:date="2020-09-27T15:14:00Z" w:initials="SW">
    <w:p w14:paraId="52E01AED" w14:textId="77777777" w:rsidR="007D022F" w:rsidRDefault="007D022F">
      <w:pPr>
        <w:pStyle w:val="CommentText"/>
      </w:pPr>
      <w:r>
        <w:rPr>
          <w:rStyle w:val="CommentReference"/>
        </w:rPr>
        <w:annotationRef/>
      </w:r>
      <w:r>
        <w:t xml:space="preserve">Should </w:t>
      </w:r>
    </w:p>
    <w:p w14:paraId="0F00624E" w14:textId="23F6EC9D" w:rsidR="007D022F" w:rsidRDefault="007D022F">
      <w:pPr>
        <w:pStyle w:val="CommentText"/>
      </w:pPr>
      <w:r>
        <w:t>1, correct LD by admixture</w:t>
      </w:r>
    </w:p>
    <w:p w14:paraId="1AC6D90A" w14:textId="0CDDC4EA" w:rsidR="007D022F" w:rsidRDefault="007D022F">
      <w:pPr>
        <w:pStyle w:val="CommentText"/>
      </w:pPr>
      <w:r>
        <w:t>2, test fdr with all generations across all clusters in the gneome.</w:t>
      </w:r>
    </w:p>
    <w:p w14:paraId="76A8CAD2" w14:textId="32D802FA" w:rsidR="007D022F" w:rsidRDefault="007D022F">
      <w:pPr>
        <w:pStyle w:val="CommentText"/>
      </w:pPr>
    </w:p>
  </w:comment>
  <w:comment w:id="6" w:author="Silu Wang" w:date="2020-09-28T09:16:00Z" w:initials="SW">
    <w:p w14:paraId="5FB77E64" w14:textId="2B05D41E" w:rsidR="00ED0585" w:rsidRDefault="00ED0585">
      <w:pPr>
        <w:pStyle w:val="CommentText"/>
      </w:pPr>
      <w:r>
        <w:rPr>
          <w:rStyle w:val="CommentReference"/>
        </w:rPr>
        <w:annotationRef/>
      </w:r>
      <w:r>
        <w:t>Separate Generations</w:t>
      </w:r>
    </w:p>
  </w:comment>
  <w:comment w:id="7" w:author="Silu Wang" w:date="2020-09-28T09:45:00Z" w:initials="SW">
    <w:p w14:paraId="5CFD4B95" w14:textId="42453D5E" w:rsidR="00F10102" w:rsidRDefault="00F10102">
      <w:pPr>
        <w:pStyle w:val="CommentText"/>
      </w:pPr>
      <w:r>
        <w:rPr>
          <w:rStyle w:val="CommentReference"/>
        </w:rPr>
        <w:annotationRef/>
      </w:r>
      <w:r>
        <w:t>Separate by generation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24A41B7" w15:done="0"/>
  <w15:commentEx w15:paraId="76A8CAD2" w15:done="0"/>
  <w15:commentEx w15:paraId="5FB77E64" w15:done="0"/>
  <w15:commentEx w15:paraId="5CFD4B9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4A7DF" w16cex:dateUtc="2020-09-22T23:42:00Z"/>
  <w16cex:commentExtensible w16cex:durableId="231B2ADD" w16cex:dateUtc="2020-09-27T22:14:00Z"/>
  <w16cex:commentExtensible w16cex:durableId="231C2861" w16cex:dateUtc="2020-09-28T16:16:00Z"/>
  <w16cex:commentExtensible w16cex:durableId="231C2F3E" w16cex:dateUtc="2020-09-28T16: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24A41B7" w16cid:durableId="2314A7DF"/>
  <w16cid:commentId w16cid:paraId="76A8CAD2" w16cid:durableId="231B2ADD"/>
  <w16cid:commentId w16cid:paraId="5FB77E64" w16cid:durableId="231C2861"/>
  <w16cid:commentId w16cid:paraId="5CFD4B95" w16cid:durableId="231C2F3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3" w:usb1="1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F5F"/>
    <w:rsid w:val="000008CD"/>
    <w:rsid w:val="0000280E"/>
    <w:rsid w:val="00002BFF"/>
    <w:rsid w:val="00011557"/>
    <w:rsid w:val="000140AF"/>
    <w:rsid w:val="00016AC4"/>
    <w:rsid w:val="00016EA0"/>
    <w:rsid w:val="000173BC"/>
    <w:rsid w:val="00020D75"/>
    <w:rsid w:val="00020FD8"/>
    <w:rsid w:val="00022B0E"/>
    <w:rsid w:val="00025CAC"/>
    <w:rsid w:val="000273A2"/>
    <w:rsid w:val="00027B48"/>
    <w:rsid w:val="00027BD8"/>
    <w:rsid w:val="000319FA"/>
    <w:rsid w:val="000336A5"/>
    <w:rsid w:val="00033C5D"/>
    <w:rsid w:val="00035070"/>
    <w:rsid w:val="00044223"/>
    <w:rsid w:val="000457F9"/>
    <w:rsid w:val="00045BD1"/>
    <w:rsid w:val="00054D6A"/>
    <w:rsid w:val="00056C1E"/>
    <w:rsid w:val="00060361"/>
    <w:rsid w:val="00062169"/>
    <w:rsid w:val="00063D57"/>
    <w:rsid w:val="00063F10"/>
    <w:rsid w:val="00064621"/>
    <w:rsid w:val="00066A30"/>
    <w:rsid w:val="00072F1D"/>
    <w:rsid w:val="00073BE9"/>
    <w:rsid w:val="00076C7A"/>
    <w:rsid w:val="000811FC"/>
    <w:rsid w:val="00081F89"/>
    <w:rsid w:val="00082D9D"/>
    <w:rsid w:val="000842B6"/>
    <w:rsid w:val="00084ABB"/>
    <w:rsid w:val="00084C12"/>
    <w:rsid w:val="00086245"/>
    <w:rsid w:val="00087E15"/>
    <w:rsid w:val="000915E8"/>
    <w:rsid w:val="0009324A"/>
    <w:rsid w:val="00094B22"/>
    <w:rsid w:val="0009789C"/>
    <w:rsid w:val="000A095E"/>
    <w:rsid w:val="000A0DC2"/>
    <w:rsid w:val="000A28AE"/>
    <w:rsid w:val="000A7ECD"/>
    <w:rsid w:val="000B269F"/>
    <w:rsid w:val="000B2C48"/>
    <w:rsid w:val="000B5124"/>
    <w:rsid w:val="000B7C2C"/>
    <w:rsid w:val="000C2409"/>
    <w:rsid w:val="000C314D"/>
    <w:rsid w:val="000C47A3"/>
    <w:rsid w:val="000C49E8"/>
    <w:rsid w:val="000D0F2A"/>
    <w:rsid w:val="000D13A7"/>
    <w:rsid w:val="000D6357"/>
    <w:rsid w:val="000D6BA7"/>
    <w:rsid w:val="000D6BC9"/>
    <w:rsid w:val="000D7362"/>
    <w:rsid w:val="000D7411"/>
    <w:rsid w:val="000D7B50"/>
    <w:rsid w:val="000E15B4"/>
    <w:rsid w:val="000E16CF"/>
    <w:rsid w:val="000E2276"/>
    <w:rsid w:val="000E40C2"/>
    <w:rsid w:val="000F06D6"/>
    <w:rsid w:val="000F38CC"/>
    <w:rsid w:val="000F592C"/>
    <w:rsid w:val="00102805"/>
    <w:rsid w:val="001057C4"/>
    <w:rsid w:val="001058FF"/>
    <w:rsid w:val="0011163C"/>
    <w:rsid w:val="00113F17"/>
    <w:rsid w:val="00114285"/>
    <w:rsid w:val="00114C03"/>
    <w:rsid w:val="00114D87"/>
    <w:rsid w:val="00115222"/>
    <w:rsid w:val="001152AA"/>
    <w:rsid w:val="00117C23"/>
    <w:rsid w:val="0012349A"/>
    <w:rsid w:val="001323C8"/>
    <w:rsid w:val="00134E27"/>
    <w:rsid w:val="00135895"/>
    <w:rsid w:val="00135BAB"/>
    <w:rsid w:val="00141406"/>
    <w:rsid w:val="00141A2F"/>
    <w:rsid w:val="00141C79"/>
    <w:rsid w:val="00142757"/>
    <w:rsid w:val="001436E6"/>
    <w:rsid w:val="00144597"/>
    <w:rsid w:val="001449C9"/>
    <w:rsid w:val="00144E4F"/>
    <w:rsid w:val="00145523"/>
    <w:rsid w:val="00146238"/>
    <w:rsid w:val="001462E6"/>
    <w:rsid w:val="001506DB"/>
    <w:rsid w:val="00150761"/>
    <w:rsid w:val="001517DF"/>
    <w:rsid w:val="0015225E"/>
    <w:rsid w:val="00154D23"/>
    <w:rsid w:val="00155905"/>
    <w:rsid w:val="00156945"/>
    <w:rsid w:val="00157372"/>
    <w:rsid w:val="0016324F"/>
    <w:rsid w:val="00165AE1"/>
    <w:rsid w:val="001671C5"/>
    <w:rsid w:val="00171C70"/>
    <w:rsid w:val="00171FC6"/>
    <w:rsid w:val="00174531"/>
    <w:rsid w:val="00175C64"/>
    <w:rsid w:val="001761EE"/>
    <w:rsid w:val="001805B0"/>
    <w:rsid w:val="00180AD5"/>
    <w:rsid w:val="001830F8"/>
    <w:rsid w:val="00183165"/>
    <w:rsid w:val="00183198"/>
    <w:rsid w:val="0018734D"/>
    <w:rsid w:val="00190BC2"/>
    <w:rsid w:val="0019106B"/>
    <w:rsid w:val="001916D6"/>
    <w:rsid w:val="00193659"/>
    <w:rsid w:val="00193C82"/>
    <w:rsid w:val="00195CDC"/>
    <w:rsid w:val="00196BB1"/>
    <w:rsid w:val="0019706F"/>
    <w:rsid w:val="001971C8"/>
    <w:rsid w:val="001A217B"/>
    <w:rsid w:val="001A3E05"/>
    <w:rsid w:val="001A41EC"/>
    <w:rsid w:val="001A4342"/>
    <w:rsid w:val="001A5882"/>
    <w:rsid w:val="001A6B3B"/>
    <w:rsid w:val="001B1E35"/>
    <w:rsid w:val="001B2333"/>
    <w:rsid w:val="001B37B9"/>
    <w:rsid w:val="001B38A2"/>
    <w:rsid w:val="001B567B"/>
    <w:rsid w:val="001B56F9"/>
    <w:rsid w:val="001B58E8"/>
    <w:rsid w:val="001B7F58"/>
    <w:rsid w:val="001C090D"/>
    <w:rsid w:val="001C29EC"/>
    <w:rsid w:val="001C31E9"/>
    <w:rsid w:val="001C3C3B"/>
    <w:rsid w:val="001C6544"/>
    <w:rsid w:val="001C7E13"/>
    <w:rsid w:val="001D0DC3"/>
    <w:rsid w:val="001D1CD0"/>
    <w:rsid w:val="001D2E23"/>
    <w:rsid w:val="001D615A"/>
    <w:rsid w:val="001D7E17"/>
    <w:rsid w:val="001D7E6D"/>
    <w:rsid w:val="001E041B"/>
    <w:rsid w:val="001E4582"/>
    <w:rsid w:val="001E627A"/>
    <w:rsid w:val="001E7A28"/>
    <w:rsid w:val="001F0606"/>
    <w:rsid w:val="001F1EB8"/>
    <w:rsid w:val="001F5C58"/>
    <w:rsid w:val="001F6891"/>
    <w:rsid w:val="002006AD"/>
    <w:rsid w:val="002056AF"/>
    <w:rsid w:val="00207E8B"/>
    <w:rsid w:val="00212BC0"/>
    <w:rsid w:val="002137A8"/>
    <w:rsid w:val="0021406C"/>
    <w:rsid w:val="00216B8E"/>
    <w:rsid w:val="00216E3C"/>
    <w:rsid w:val="00217781"/>
    <w:rsid w:val="00220788"/>
    <w:rsid w:val="00220D0E"/>
    <w:rsid w:val="00222875"/>
    <w:rsid w:val="002234EA"/>
    <w:rsid w:val="00226142"/>
    <w:rsid w:val="00230267"/>
    <w:rsid w:val="0023242A"/>
    <w:rsid w:val="002337B8"/>
    <w:rsid w:val="00236D15"/>
    <w:rsid w:val="00236DAC"/>
    <w:rsid w:val="00237861"/>
    <w:rsid w:val="002427AE"/>
    <w:rsid w:val="0024295E"/>
    <w:rsid w:val="00244AF8"/>
    <w:rsid w:val="00244DCC"/>
    <w:rsid w:val="00246A7D"/>
    <w:rsid w:val="00250B3E"/>
    <w:rsid w:val="00251266"/>
    <w:rsid w:val="00251D11"/>
    <w:rsid w:val="00255CAA"/>
    <w:rsid w:val="002569C6"/>
    <w:rsid w:val="00256FEF"/>
    <w:rsid w:val="002579AE"/>
    <w:rsid w:val="00262F6D"/>
    <w:rsid w:val="002639A5"/>
    <w:rsid w:val="002667C0"/>
    <w:rsid w:val="0026776D"/>
    <w:rsid w:val="0027038D"/>
    <w:rsid w:val="002733E8"/>
    <w:rsid w:val="00277DAA"/>
    <w:rsid w:val="0028149B"/>
    <w:rsid w:val="00284D92"/>
    <w:rsid w:val="00285E13"/>
    <w:rsid w:val="00286CC5"/>
    <w:rsid w:val="002876A5"/>
    <w:rsid w:val="00290662"/>
    <w:rsid w:val="00290BF0"/>
    <w:rsid w:val="00290EB1"/>
    <w:rsid w:val="00291AF8"/>
    <w:rsid w:val="00292203"/>
    <w:rsid w:val="002937BB"/>
    <w:rsid w:val="002A056B"/>
    <w:rsid w:val="002A06D9"/>
    <w:rsid w:val="002A7CB0"/>
    <w:rsid w:val="002B1B21"/>
    <w:rsid w:val="002B4D16"/>
    <w:rsid w:val="002B5EEF"/>
    <w:rsid w:val="002B6419"/>
    <w:rsid w:val="002B683B"/>
    <w:rsid w:val="002C2C6D"/>
    <w:rsid w:val="002D1787"/>
    <w:rsid w:val="002D3136"/>
    <w:rsid w:val="002D3732"/>
    <w:rsid w:val="002D6EE2"/>
    <w:rsid w:val="002E2316"/>
    <w:rsid w:val="002E24FF"/>
    <w:rsid w:val="002E2F7A"/>
    <w:rsid w:val="002E323C"/>
    <w:rsid w:val="002E3287"/>
    <w:rsid w:val="002E70E2"/>
    <w:rsid w:val="002E7B67"/>
    <w:rsid w:val="002F0EC8"/>
    <w:rsid w:val="002F319A"/>
    <w:rsid w:val="002F3444"/>
    <w:rsid w:val="002F3816"/>
    <w:rsid w:val="002F3A39"/>
    <w:rsid w:val="002F3B5B"/>
    <w:rsid w:val="002F49FF"/>
    <w:rsid w:val="002F5360"/>
    <w:rsid w:val="002F67CA"/>
    <w:rsid w:val="002F6A18"/>
    <w:rsid w:val="00300071"/>
    <w:rsid w:val="00304F8D"/>
    <w:rsid w:val="00305A75"/>
    <w:rsid w:val="00307467"/>
    <w:rsid w:val="0031014A"/>
    <w:rsid w:val="0031035E"/>
    <w:rsid w:val="003103C7"/>
    <w:rsid w:val="00312322"/>
    <w:rsid w:val="003161F6"/>
    <w:rsid w:val="00316548"/>
    <w:rsid w:val="003211EE"/>
    <w:rsid w:val="003231E8"/>
    <w:rsid w:val="0032396E"/>
    <w:rsid w:val="00323A7B"/>
    <w:rsid w:val="00325CEF"/>
    <w:rsid w:val="003305BE"/>
    <w:rsid w:val="00330CB5"/>
    <w:rsid w:val="00331710"/>
    <w:rsid w:val="0034485F"/>
    <w:rsid w:val="003458EF"/>
    <w:rsid w:val="00345F5B"/>
    <w:rsid w:val="003474BD"/>
    <w:rsid w:val="00347C6A"/>
    <w:rsid w:val="00350A17"/>
    <w:rsid w:val="003541D5"/>
    <w:rsid w:val="0035640B"/>
    <w:rsid w:val="00360D92"/>
    <w:rsid w:val="00363208"/>
    <w:rsid w:val="00364CDD"/>
    <w:rsid w:val="0037021A"/>
    <w:rsid w:val="00371EA8"/>
    <w:rsid w:val="003774CB"/>
    <w:rsid w:val="00380161"/>
    <w:rsid w:val="00383CAC"/>
    <w:rsid w:val="00384B7A"/>
    <w:rsid w:val="0038695B"/>
    <w:rsid w:val="00386A49"/>
    <w:rsid w:val="0039152E"/>
    <w:rsid w:val="003947CD"/>
    <w:rsid w:val="003959B2"/>
    <w:rsid w:val="0039622B"/>
    <w:rsid w:val="00396846"/>
    <w:rsid w:val="003A0482"/>
    <w:rsid w:val="003A2146"/>
    <w:rsid w:val="003A38AB"/>
    <w:rsid w:val="003A41DE"/>
    <w:rsid w:val="003A4654"/>
    <w:rsid w:val="003A54C6"/>
    <w:rsid w:val="003A5D52"/>
    <w:rsid w:val="003A66DD"/>
    <w:rsid w:val="003A7805"/>
    <w:rsid w:val="003A78AC"/>
    <w:rsid w:val="003B3406"/>
    <w:rsid w:val="003B4C0C"/>
    <w:rsid w:val="003B5BB6"/>
    <w:rsid w:val="003C20A8"/>
    <w:rsid w:val="003C24FE"/>
    <w:rsid w:val="003C2B3F"/>
    <w:rsid w:val="003C40E7"/>
    <w:rsid w:val="003C5CBB"/>
    <w:rsid w:val="003C5F5F"/>
    <w:rsid w:val="003D1A44"/>
    <w:rsid w:val="003D3E6B"/>
    <w:rsid w:val="003D4019"/>
    <w:rsid w:val="003D6367"/>
    <w:rsid w:val="003D67F7"/>
    <w:rsid w:val="003D727D"/>
    <w:rsid w:val="003E12A1"/>
    <w:rsid w:val="003E2CE6"/>
    <w:rsid w:val="003E2E16"/>
    <w:rsid w:val="003E5149"/>
    <w:rsid w:val="003E75EE"/>
    <w:rsid w:val="003E75F5"/>
    <w:rsid w:val="003F1119"/>
    <w:rsid w:val="003F7BAB"/>
    <w:rsid w:val="003F7BF9"/>
    <w:rsid w:val="004004B0"/>
    <w:rsid w:val="00400D8E"/>
    <w:rsid w:val="00401F4B"/>
    <w:rsid w:val="0040564E"/>
    <w:rsid w:val="004077B3"/>
    <w:rsid w:val="00407CCE"/>
    <w:rsid w:val="00413AEF"/>
    <w:rsid w:val="00415107"/>
    <w:rsid w:val="00415961"/>
    <w:rsid w:val="00415F15"/>
    <w:rsid w:val="00416094"/>
    <w:rsid w:val="00416D85"/>
    <w:rsid w:val="00420500"/>
    <w:rsid w:val="00420695"/>
    <w:rsid w:val="00421435"/>
    <w:rsid w:val="00423E4D"/>
    <w:rsid w:val="00424386"/>
    <w:rsid w:val="00430E4A"/>
    <w:rsid w:val="00432A4A"/>
    <w:rsid w:val="004364DF"/>
    <w:rsid w:val="00437AA1"/>
    <w:rsid w:val="00441147"/>
    <w:rsid w:val="00441BFA"/>
    <w:rsid w:val="0044303F"/>
    <w:rsid w:val="00443258"/>
    <w:rsid w:val="004435B2"/>
    <w:rsid w:val="00444E5E"/>
    <w:rsid w:val="004461CA"/>
    <w:rsid w:val="00446D5C"/>
    <w:rsid w:val="00450781"/>
    <w:rsid w:val="0045090B"/>
    <w:rsid w:val="004521F9"/>
    <w:rsid w:val="0045287C"/>
    <w:rsid w:val="004556BF"/>
    <w:rsid w:val="004610DA"/>
    <w:rsid w:val="00461836"/>
    <w:rsid w:val="004638C3"/>
    <w:rsid w:val="00465225"/>
    <w:rsid w:val="00465B38"/>
    <w:rsid w:val="00465D40"/>
    <w:rsid w:val="00470269"/>
    <w:rsid w:val="00471AC2"/>
    <w:rsid w:val="00471F50"/>
    <w:rsid w:val="00475660"/>
    <w:rsid w:val="00477469"/>
    <w:rsid w:val="00477730"/>
    <w:rsid w:val="00480162"/>
    <w:rsid w:val="00484A30"/>
    <w:rsid w:val="004856BE"/>
    <w:rsid w:val="004912ED"/>
    <w:rsid w:val="00492660"/>
    <w:rsid w:val="00495D4F"/>
    <w:rsid w:val="0049662F"/>
    <w:rsid w:val="0049773E"/>
    <w:rsid w:val="004A1173"/>
    <w:rsid w:val="004A155C"/>
    <w:rsid w:val="004A3178"/>
    <w:rsid w:val="004A40D4"/>
    <w:rsid w:val="004A440A"/>
    <w:rsid w:val="004A5191"/>
    <w:rsid w:val="004A58C1"/>
    <w:rsid w:val="004A5F29"/>
    <w:rsid w:val="004A7AE4"/>
    <w:rsid w:val="004B0764"/>
    <w:rsid w:val="004B4438"/>
    <w:rsid w:val="004B68B3"/>
    <w:rsid w:val="004C020D"/>
    <w:rsid w:val="004C04CB"/>
    <w:rsid w:val="004C1D76"/>
    <w:rsid w:val="004C4456"/>
    <w:rsid w:val="004C59A4"/>
    <w:rsid w:val="004C6717"/>
    <w:rsid w:val="004D2E7B"/>
    <w:rsid w:val="004D2F53"/>
    <w:rsid w:val="004D6A09"/>
    <w:rsid w:val="004D79F4"/>
    <w:rsid w:val="004E6263"/>
    <w:rsid w:val="004E631C"/>
    <w:rsid w:val="004F485F"/>
    <w:rsid w:val="004F57F4"/>
    <w:rsid w:val="0050495F"/>
    <w:rsid w:val="00506A2F"/>
    <w:rsid w:val="0051228D"/>
    <w:rsid w:val="00512E17"/>
    <w:rsid w:val="0051425D"/>
    <w:rsid w:val="0051645C"/>
    <w:rsid w:val="005219F0"/>
    <w:rsid w:val="00526A71"/>
    <w:rsid w:val="00531E50"/>
    <w:rsid w:val="005321CB"/>
    <w:rsid w:val="00533666"/>
    <w:rsid w:val="00536E73"/>
    <w:rsid w:val="00540B2F"/>
    <w:rsid w:val="00540B77"/>
    <w:rsid w:val="00540D58"/>
    <w:rsid w:val="00541A82"/>
    <w:rsid w:val="00542473"/>
    <w:rsid w:val="00542525"/>
    <w:rsid w:val="005433B2"/>
    <w:rsid w:val="0054395D"/>
    <w:rsid w:val="00544C87"/>
    <w:rsid w:val="00547346"/>
    <w:rsid w:val="00547E76"/>
    <w:rsid w:val="005534C1"/>
    <w:rsid w:val="00553C2A"/>
    <w:rsid w:val="00554370"/>
    <w:rsid w:val="00561872"/>
    <w:rsid w:val="005618AF"/>
    <w:rsid w:val="005639A6"/>
    <w:rsid w:val="00564A96"/>
    <w:rsid w:val="00566F41"/>
    <w:rsid w:val="00570DB4"/>
    <w:rsid w:val="00571A5C"/>
    <w:rsid w:val="00573FE7"/>
    <w:rsid w:val="00575F0A"/>
    <w:rsid w:val="0057624E"/>
    <w:rsid w:val="00577ABD"/>
    <w:rsid w:val="00577EDC"/>
    <w:rsid w:val="00580DB4"/>
    <w:rsid w:val="00583071"/>
    <w:rsid w:val="00584B7B"/>
    <w:rsid w:val="0058786F"/>
    <w:rsid w:val="005900B2"/>
    <w:rsid w:val="0059115B"/>
    <w:rsid w:val="0059258C"/>
    <w:rsid w:val="00593680"/>
    <w:rsid w:val="005A3C4B"/>
    <w:rsid w:val="005A5915"/>
    <w:rsid w:val="005A6141"/>
    <w:rsid w:val="005B0777"/>
    <w:rsid w:val="005B0E1F"/>
    <w:rsid w:val="005B19DC"/>
    <w:rsid w:val="005B43E2"/>
    <w:rsid w:val="005C0D57"/>
    <w:rsid w:val="005C2940"/>
    <w:rsid w:val="005C41D9"/>
    <w:rsid w:val="005C607B"/>
    <w:rsid w:val="005C6F4B"/>
    <w:rsid w:val="005D081D"/>
    <w:rsid w:val="005D6E77"/>
    <w:rsid w:val="005E06E8"/>
    <w:rsid w:val="005E40FA"/>
    <w:rsid w:val="005E5ED9"/>
    <w:rsid w:val="005E6641"/>
    <w:rsid w:val="005F0993"/>
    <w:rsid w:val="005F1004"/>
    <w:rsid w:val="005F10A7"/>
    <w:rsid w:val="005F1519"/>
    <w:rsid w:val="005F41A5"/>
    <w:rsid w:val="005F7730"/>
    <w:rsid w:val="005F7CC8"/>
    <w:rsid w:val="006009A6"/>
    <w:rsid w:val="00600D1D"/>
    <w:rsid w:val="006013BE"/>
    <w:rsid w:val="00604862"/>
    <w:rsid w:val="006049EF"/>
    <w:rsid w:val="00606F09"/>
    <w:rsid w:val="0061059B"/>
    <w:rsid w:val="0061089A"/>
    <w:rsid w:val="00610988"/>
    <w:rsid w:val="00613A90"/>
    <w:rsid w:val="00615B34"/>
    <w:rsid w:val="00615C98"/>
    <w:rsid w:val="00616150"/>
    <w:rsid w:val="00616FBC"/>
    <w:rsid w:val="00620728"/>
    <w:rsid w:val="006209F1"/>
    <w:rsid w:val="00620C8C"/>
    <w:rsid w:val="00622205"/>
    <w:rsid w:val="00626D2F"/>
    <w:rsid w:val="006276B0"/>
    <w:rsid w:val="00631FED"/>
    <w:rsid w:val="006321FF"/>
    <w:rsid w:val="00633558"/>
    <w:rsid w:val="006340AC"/>
    <w:rsid w:val="00637ADF"/>
    <w:rsid w:val="006430C7"/>
    <w:rsid w:val="0064568B"/>
    <w:rsid w:val="006520C9"/>
    <w:rsid w:val="00655A96"/>
    <w:rsid w:val="00657BA3"/>
    <w:rsid w:val="00660479"/>
    <w:rsid w:val="006633A4"/>
    <w:rsid w:val="006634B1"/>
    <w:rsid w:val="00664263"/>
    <w:rsid w:val="00665461"/>
    <w:rsid w:val="0067047B"/>
    <w:rsid w:val="00670C68"/>
    <w:rsid w:val="00671BD0"/>
    <w:rsid w:val="0067472C"/>
    <w:rsid w:val="00674A0D"/>
    <w:rsid w:val="006775AB"/>
    <w:rsid w:val="00682363"/>
    <w:rsid w:val="00684F29"/>
    <w:rsid w:val="00685EAE"/>
    <w:rsid w:val="00690F53"/>
    <w:rsid w:val="0069164A"/>
    <w:rsid w:val="00691F8A"/>
    <w:rsid w:val="00691F9D"/>
    <w:rsid w:val="006925C4"/>
    <w:rsid w:val="00692A02"/>
    <w:rsid w:val="006942EB"/>
    <w:rsid w:val="006944E4"/>
    <w:rsid w:val="00694CF6"/>
    <w:rsid w:val="006A036C"/>
    <w:rsid w:val="006A0481"/>
    <w:rsid w:val="006A0BFC"/>
    <w:rsid w:val="006A1210"/>
    <w:rsid w:val="006A22D3"/>
    <w:rsid w:val="006A4471"/>
    <w:rsid w:val="006A689B"/>
    <w:rsid w:val="006A7E59"/>
    <w:rsid w:val="006A7E94"/>
    <w:rsid w:val="006B0979"/>
    <w:rsid w:val="006B1939"/>
    <w:rsid w:val="006B2212"/>
    <w:rsid w:val="006B3AA7"/>
    <w:rsid w:val="006B6E7A"/>
    <w:rsid w:val="006B7678"/>
    <w:rsid w:val="006C0A33"/>
    <w:rsid w:val="006C11B1"/>
    <w:rsid w:val="006C16AD"/>
    <w:rsid w:val="006C5C3C"/>
    <w:rsid w:val="006C5D98"/>
    <w:rsid w:val="006C6171"/>
    <w:rsid w:val="006C73AB"/>
    <w:rsid w:val="006D04DA"/>
    <w:rsid w:val="006D053D"/>
    <w:rsid w:val="006D2ED0"/>
    <w:rsid w:val="006D34FB"/>
    <w:rsid w:val="006D3D70"/>
    <w:rsid w:val="006D436E"/>
    <w:rsid w:val="006D45D1"/>
    <w:rsid w:val="006D62E6"/>
    <w:rsid w:val="006D763A"/>
    <w:rsid w:val="006E24EF"/>
    <w:rsid w:val="006E5437"/>
    <w:rsid w:val="006E6674"/>
    <w:rsid w:val="006E6DD6"/>
    <w:rsid w:val="006E71E1"/>
    <w:rsid w:val="006E7AE0"/>
    <w:rsid w:val="006F01D1"/>
    <w:rsid w:val="006F4363"/>
    <w:rsid w:val="006F555A"/>
    <w:rsid w:val="00702E7C"/>
    <w:rsid w:val="007035C8"/>
    <w:rsid w:val="00703DCE"/>
    <w:rsid w:val="00704D63"/>
    <w:rsid w:val="007058E0"/>
    <w:rsid w:val="007102AB"/>
    <w:rsid w:val="00711C7D"/>
    <w:rsid w:val="0071702B"/>
    <w:rsid w:val="0072233E"/>
    <w:rsid w:val="0072344A"/>
    <w:rsid w:val="00723B25"/>
    <w:rsid w:val="0072402C"/>
    <w:rsid w:val="00724264"/>
    <w:rsid w:val="00725520"/>
    <w:rsid w:val="00725DAB"/>
    <w:rsid w:val="00726215"/>
    <w:rsid w:val="00726830"/>
    <w:rsid w:val="00726ED7"/>
    <w:rsid w:val="00727F7F"/>
    <w:rsid w:val="007306BE"/>
    <w:rsid w:val="0073234B"/>
    <w:rsid w:val="0073611B"/>
    <w:rsid w:val="00740AB2"/>
    <w:rsid w:val="00741BF4"/>
    <w:rsid w:val="007431C8"/>
    <w:rsid w:val="00744CFD"/>
    <w:rsid w:val="007455B2"/>
    <w:rsid w:val="00750E33"/>
    <w:rsid w:val="007513EB"/>
    <w:rsid w:val="00754145"/>
    <w:rsid w:val="00755602"/>
    <w:rsid w:val="007564A9"/>
    <w:rsid w:val="00756575"/>
    <w:rsid w:val="00761D9E"/>
    <w:rsid w:val="00762670"/>
    <w:rsid w:val="0076374F"/>
    <w:rsid w:val="00765A93"/>
    <w:rsid w:val="00766B8C"/>
    <w:rsid w:val="00767780"/>
    <w:rsid w:val="00772371"/>
    <w:rsid w:val="00772D9D"/>
    <w:rsid w:val="0077324A"/>
    <w:rsid w:val="00783D5F"/>
    <w:rsid w:val="0078599E"/>
    <w:rsid w:val="007867C5"/>
    <w:rsid w:val="007923F1"/>
    <w:rsid w:val="00793A6F"/>
    <w:rsid w:val="00793DD1"/>
    <w:rsid w:val="00794374"/>
    <w:rsid w:val="00794C2B"/>
    <w:rsid w:val="00796665"/>
    <w:rsid w:val="00796AA2"/>
    <w:rsid w:val="00797C8A"/>
    <w:rsid w:val="007A0AAD"/>
    <w:rsid w:val="007A2047"/>
    <w:rsid w:val="007A6BF9"/>
    <w:rsid w:val="007A7A84"/>
    <w:rsid w:val="007B3A74"/>
    <w:rsid w:val="007B3AEC"/>
    <w:rsid w:val="007B3D1E"/>
    <w:rsid w:val="007B5B3E"/>
    <w:rsid w:val="007B6893"/>
    <w:rsid w:val="007B75F4"/>
    <w:rsid w:val="007C04AB"/>
    <w:rsid w:val="007C077B"/>
    <w:rsid w:val="007C081B"/>
    <w:rsid w:val="007C2D2C"/>
    <w:rsid w:val="007C363F"/>
    <w:rsid w:val="007C3DC0"/>
    <w:rsid w:val="007C4978"/>
    <w:rsid w:val="007C4E26"/>
    <w:rsid w:val="007C735C"/>
    <w:rsid w:val="007D022F"/>
    <w:rsid w:val="007D13D3"/>
    <w:rsid w:val="007D1814"/>
    <w:rsid w:val="007D4941"/>
    <w:rsid w:val="007D56A1"/>
    <w:rsid w:val="007D6A15"/>
    <w:rsid w:val="007D6F50"/>
    <w:rsid w:val="007E0111"/>
    <w:rsid w:val="007E04EC"/>
    <w:rsid w:val="007E0897"/>
    <w:rsid w:val="007E0D37"/>
    <w:rsid w:val="007E16A7"/>
    <w:rsid w:val="007E26A5"/>
    <w:rsid w:val="007E441E"/>
    <w:rsid w:val="007E45DE"/>
    <w:rsid w:val="007F6C66"/>
    <w:rsid w:val="008001F8"/>
    <w:rsid w:val="00801001"/>
    <w:rsid w:val="0080584D"/>
    <w:rsid w:val="00806034"/>
    <w:rsid w:val="00810E99"/>
    <w:rsid w:val="00811E44"/>
    <w:rsid w:val="00814B73"/>
    <w:rsid w:val="00815500"/>
    <w:rsid w:val="00820670"/>
    <w:rsid w:val="00822E50"/>
    <w:rsid w:val="008232F3"/>
    <w:rsid w:val="00824935"/>
    <w:rsid w:val="00826D3F"/>
    <w:rsid w:val="00830087"/>
    <w:rsid w:val="0083384E"/>
    <w:rsid w:val="00834168"/>
    <w:rsid w:val="00834D90"/>
    <w:rsid w:val="00836F8F"/>
    <w:rsid w:val="0083736D"/>
    <w:rsid w:val="00837FCA"/>
    <w:rsid w:val="008414CF"/>
    <w:rsid w:val="00841B88"/>
    <w:rsid w:val="00841C6C"/>
    <w:rsid w:val="00844B51"/>
    <w:rsid w:val="0084750D"/>
    <w:rsid w:val="008505A1"/>
    <w:rsid w:val="008507D6"/>
    <w:rsid w:val="00855C89"/>
    <w:rsid w:val="00856672"/>
    <w:rsid w:val="0086045D"/>
    <w:rsid w:val="00861644"/>
    <w:rsid w:val="00863B3A"/>
    <w:rsid w:val="008640B0"/>
    <w:rsid w:val="008647C1"/>
    <w:rsid w:val="00864BE4"/>
    <w:rsid w:val="0086526D"/>
    <w:rsid w:val="00865486"/>
    <w:rsid w:val="00867412"/>
    <w:rsid w:val="00867938"/>
    <w:rsid w:val="00870BFA"/>
    <w:rsid w:val="0087171B"/>
    <w:rsid w:val="008739A1"/>
    <w:rsid w:val="00884C04"/>
    <w:rsid w:val="00885494"/>
    <w:rsid w:val="00891BBA"/>
    <w:rsid w:val="00894994"/>
    <w:rsid w:val="0089621F"/>
    <w:rsid w:val="00896375"/>
    <w:rsid w:val="00897E30"/>
    <w:rsid w:val="008A0693"/>
    <w:rsid w:val="008A07D8"/>
    <w:rsid w:val="008A4FD3"/>
    <w:rsid w:val="008A532E"/>
    <w:rsid w:val="008A5476"/>
    <w:rsid w:val="008B29A5"/>
    <w:rsid w:val="008B4918"/>
    <w:rsid w:val="008B4A70"/>
    <w:rsid w:val="008B4AE9"/>
    <w:rsid w:val="008B7FD5"/>
    <w:rsid w:val="008C15D5"/>
    <w:rsid w:val="008C5EB2"/>
    <w:rsid w:val="008D0156"/>
    <w:rsid w:val="008D1225"/>
    <w:rsid w:val="008D23DF"/>
    <w:rsid w:val="008D29F2"/>
    <w:rsid w:val="008D329B"/>
    <w:rsid w:val="008D5BE6"/>
    <w:rsid w:val="008D68CB"/>
    <w:rsid w:val="008E1EA2"/>
    <w:rsid w:val="008E6C1F"/>
    <w:rsid w:val="008F0B0A"/>
    <w:rsid w:val="008F1339"/>
    <w:rsid w:val="008F148D"/>
    <w:rsid w:val="008F2A6E"/>
    <w:rsid w:val="008F32D4"/>
    <w:rsid w:val="008F372E"/>
    <w:rsid w:val="008F5057"/>
    <w:rsid w:val="008F6FEF"/>
    <w:rsid w:val="00903FC0"/>
    <w:rsid w:val="009061DB"/>
    <w:rsid w:val="009065BF"/>
    <w:rsid w:val="00907FDF"/>
    <w:rsid w:val="00911DF2"/>
    <w:rsid w:val="00920014"/>
    <w:rsid w:val="009217B5"/>
    <w:rsid w:val="009226BB"/>
    <w:rsid w:val="00925452"/>
    <w:rsid w:val="009270FA"/>
    <w:rsid w:val="00930E4B"/>
    <w:rsid w:val="00935704"/>
    <w:rsid w:val="00935F1F"/>
    <w:rsid w:val="00936814"/>
    <w:rsid w:val="00937697"/>
    <w:rsid w:val="009405C3"/>
    <w:rsid w:val="0094131D"/>
    <w:rsid w:val="009429DF"/>
    <w:rsid w:val="009431E9"/>
    <w:rsid w:val="00943C66"/>
    <w:rsid w:val="0094599D"/>
    <w:rsid w:val="009475F6"/>
    <w:rsid w:val="0094766F"/>
    <w:rsid w:val="00951D39"/>
    <w:rsid w:val="00955E6C"/>
    <w:rsid w:val="0096180E"/>
    <w:rsid w:val="00961E57"/>
    <w:rsid w:val="00963776"/>
    <w:rsid w:val="009638E5"/>
    <w:rsid w:val="00963F3B"/>
    <w:rsid w:val="00966CD7"/>
    <w:rsid w:val="009727B8"/>
    <w:rsid w:val="00972A38"/>
    <w:rsid w:val="00975AA7"/>
    <w:rsid w:val="009805FC"/>
    <w:rsid w:val="0098084E"/>
    <w:rsid w:val="00983916"/>
    <w:rsid w:val="00983D73"/>
    <w:rsid w:val="00985314"/>
    <w:rsid w:val="009857B4"/>
    <w:rsid w:val="0099136D"/>
    <w:rsid w:val="009919C6"/>
    <w:rsid w:val="00991E5C"/>
    <w:rsid w:val="00992ED5"/>
    <w:rsid w:val="0099357D"/>
    <w:rsid w:val="00994EE2"/>
    <w:rsid w:val="00995FFD"/>
    <w:rsid w:val="009A12BF"/>
    <w:rsid w:val="009A1760"/>
    <w:rsid w:val="009A218C"/>
    <w:rsid w:val="009A3FF4"/>
    <w:rsid w:val="009B329E"/>
    <w:rsid w:val="009B4ABD"/>
    <w:rsid w:val="009B723B"/>
    <w:rsid w:val="009B776B"/>
    <w:rsid w:val="009C248A"/>
    <w:rsid w:val="009C5D30"/>
    <w:rsid w:val="009C643E"/>
    <w:rsid w:val="009C69E6"/>
    <w:rsid w:val="009D045D"/>
    <w:rsid w:val="009D12DD"/>
    <w:rsid w:val="009D4303"/>
    <w:rsid w:val="009D46DC"/>
    <w:rsid w:val="009D4806"/>
    <w:rsid w:val="009D5058"/>
    <w:rsid w:val="009E008D"/>
    <w:rsid w:val="009E1910"/>
    <w:rsid w:val="009E4903"/>
    <w:rsid w:val="009E6C1F"/>
    <w:rsid w:val="009F07C4"/>
    <w:rsid w:val="009F4926"/>
    <w:rsid w:val="00A01F08"/>
    <w:rsid w:val="00A10603"/>
    <w:rsid w:val="00A1173A"/>
    <w:rsid w:val="00A1367A"/>
    <w:rsid w:val="00A14797"/>
    <w:rsid w:val="00A14D91"/>
    <w:rsid w:val="00A17838"/>
    <w:rsid w:val="00A17862"/>
    <w:rsid w:val="00A206AB"/>
    <w:rsid w:val="00A33DF1"/>
    <w:rsid w:val="00A35275"/>
    <w:rsid w:val="00A36210"/>
    <w:rsid w:val="00A40D61"/>
    <w:rsid w:val="00A417A6"/>
    <w:rsid w:val="00A4241D"/>
    <w:rsid w:val="00A4277D"/>
    <w:rsid w:val="00A42BA9"/>
    <w:rsid w:val="00A53DC3"/>
    <w:rsid w:val="00A56751"/>
    <w:rsid w:val="00A61117"/>
    <w:rsid w:val="00A640A1"/>
    <w:rsid w:val="00A64B18"/>
    <w:rsid w:val="00A658DF"/>
    <w:rsid w:val="00A67C19"/>
    <w:rsid w:val="00A70454"/>
    <w:rsid w:val="00A72B89"/>
    <w:rsid w:val="00A75878"/>
    <w:rsid w:val="00A81220"/>
    <w:rsid w:val="00A82695"/>
    <w:rsid w:val="00A87C50"/>
    <w:rsid w:val="00A914CF"/>
    <w:rsid w:val="00A93FBD"/>
    <w:rsid w:val="00A94E2F"/>
    <w:rsid w:val="00A9772C"/>
    <w:rsid w:val="00AA1F8F"/>
    <w:rsid w:val="00AA3D6C"/>
    <w:rsid w:val="00AA3E35"/>
    <w:rsid w:val="00AA47C6"/>
    <w:rsid w:val="00AB6E5E"/>
    <w:rsid w:val="00AB7519"/>
    <w:rsid w:val="00AB791E"/>
    <w:rsid w:val="00AB7ADE"/>
    <w:rsid w:val="00AC1C5D"/>
    <w:rsid w:val="00AC4123"/>
    <w:rsid w:val="00AC69BD"/>
    <w:rsid w:val="00AC6A4D"/>
    <w:rsid w:val="00AC72EF"/>
    <w:rsid w:val="00AD0B85"/>
    <w:rsid w:val="00AD1A2D"/>
    <w:rsid w:val="00AD2AE8"/>
    <w:rsid w:val="00AD7C6B"/>
    <w:rsid w:val="00AE0616"/>
    <w:rsid w:val="00AE1082"/>
    <w:rsid w:val="00AE20C4"/>
    <w:rsid w:val="00AE4201"/>
    <w:rsid w:val="00AE718F"/>
    <w:rsid w:val="00AF2BA4"/>
    <w:rsid w:val="00AF37A8"/>
    <w:rsid w:val="00AF4715"/>
    <w:rsid w:val="00AF670C"/>
    <w:rsid w:val="00B02880"/>
    <w:rsid w:val="00B06408"/>
    <w:rsid w:val="00B06449"/>
    <w:rsid w:val="00B0702C"/>
    <w:rsid w:val="00B12934"/>
    <w:rsid w:val="00B13504"/>
    <w:rsid w:val="00B138EC"/>
    <w:rsid w:val="00B13904"/>
    <w:rsid w:val="00B16CE9"/>
    <w:rsid w:val="00B23664"/>
    <w:rsid w:val="00B24459"/>
    <w:rsid w:val="00B265A3"/>
    <w:rsid w:val="00B30189"/>
    <w:rsid w:val="00B36D45"/>
    <w:rsid w:val="00B46EA6"/>
    <w:rsid w:val="00B51650"/>
    <w:rsid w:val="00B51677"/>
    <w:rsid w:val="00B519B5"/>
    <w:rsid w:val="00B53DFD"/>
    <w:rsid w:val="00B60D9C"/>
    <w:rsid w:val="00B620C7"/>
    <w:rsid w:val="00B63BFD"/>
    <w:rsid w:val="00B650E9"/>
    <w:rsid w:val="00B65C4C"/>
    <w:rsid w:val="00B67C1F"/>
    <w:rsid w:val="00B707C9"/>
    <w:rsid w:val="00B71342"/>
    <w:rsid w:val="00B7265A"/>
    <w:rsid w:val="00B74489"/>
    <w:rsid w:val="00B7551F"/>
    <w:rsid w:val="00B75AAA"/>
    <w:rsid w:val="00B80349"/>
    <w:rsid w:val="00B82BA8"/>
    <w:rsid w:val="00B82EC6"/>
    <w:rsid w:val="00B83189"/>
    <w:rsid w:val="00B842DF"/>
    <w:rsid w:val="00B84590"/>
    <w:rsid w:val="00B85435"/>
    <w:rsid w:val="00B86175"/>
    <w:rsid w:val="00B86DC3"/>
    <w:rsid w:val="00B873BE"/>
    <w:rsid w:val="00B90053"/>
    <w:rsid w:val="00B9306D"/>
    <w:rsid w:val="00B93F8C"/>
    <w:rsid w:val="00B952BE"/>
    <w:rsid w:val="00B959A2"/>
    <w:rsid w:val="00B959F1"/>
    <w:rsid w:val="00B97939"/>
    <w:rsid w:val="00B97DE7"/>
    <w:rsid w:val="00B97FEE"/>
    <w:rsid w:val="00BA071B"/>
    <w:rsid w:val="00BA6541"/>
    <w:rsid w:val="00BB09B7"/>
    <w:rsid w:val="00BB175F"/>
    <w:rsid w:val="00BB2DC2"/>
    <w:rsid w:val="00BB2DC6"/>
    <w:rsid w:val="00BB3D79"/>
    <w:rsid w:val="00BB3F3E"/>
    <w:rsid w:val="00BB4698"/>
    <w:rsid w:val="00BB4854"/>
    <w:rsid w:val="00BB78F0"/>
    <w:rsid w:val="00BC1F01"/>
    <w:rsid w:val="00BC345E"/>
    <w:rsid w:val="00BC427A"/>
    <w:rsid w:val="00BC5CAB"/>
    <w:rsid w:val="00BD20A8"/>
    <w:rsid w:val="00BD28D0"/>
    <w:rsid w:val="00BD3E6F"/>
    <w:rsid w:val="00BD4646"/>
    <w:rsid w:val="00BD5050"/>
    <w:rsid w:val="00BD5195"/>
    <w:rsid w:val="00BD7B13"/>
    <w:rsid w:val="00BE0770"/>
    <w:rsid w:val="00BE34B9"/>
    <w:rsid w:val="00BE3CE5"/>
    <w:rsid w:val="00BE412C"/>
    <w:rsid w:val="00BE591C"/>
    <w:rsid w:val="00BE6E9A"/>
    <w:rsid w:val="00BF0A44"/>
    <w:rsid w:val="00BF0B57"/>
    <w:rsid w:val="00BF2F7F"/>
    <w:rsid w:val="00BF3513"/>
    <w:rsid w:val="00BF35C8"/>
    <w:rsid w:val="00BF4106"/>
    <w:rsid w:val="00C005E6"/>
    <w:rsid w:val="00C02C25"/>
    <w:rsid w:val="00C0315B"/>
    <w:rsid w:val="00C041D5"/>
    <w:rsid w:val="00C04B90"/>
    <w:rsid w:val="00C0509A"/>
    <w:rsid w:val="00C0524B"/>
    <w:rsid w:val="00C06996"/>
    <w:rsid w:val="00C0789B"/>
    <w:rsid w:val="00C101EE"/>
    <w:rsid w:val="00C103B2"/>
    <w:rsid w:val="00C12BED"/>
    <w:rsid w:val="00C130B8"/>
    <w:rsid w:val="00C13B08"/>
    <w:rsid w:val="00C228F2"/>
    <w:rsid w:val="00C246FB"/>
    <w:rsid w:val="00C26546"/>
    <w:rsid w:val="00C26A00"/>
    <w:rsid w:val="00C307F9"/>
    <w:rsid w:val="00C30D74"/>
    <w:rsid w:val="00C317F3"/>
    <w:rsid w:val="00C32A83"/>
    <w:rsid w:val="00C347E3"/>
    <w:rsid w:val="00C355B6"/>
    <w:rsid w:val="00C360B3"/>
    <w:rsid w:val="00C37078"/>
    <w:rsid w:val="00C40FB7"/>
    <w:rsid w:val="00C43060"/>
    <w:rsid w:val="00C47683"/>
    <w:rsid w:val="00C50DDB"/>
    <w:rsid w:val="00C52802"/>
    <w:rsid w:val="00C56090"/>
    <w:rsid w:val="00C61C30"/>
    <w:rsid w:val="00C62010"/>
    <w:rsid w:val="00C62B26"/>
    <w:rsid w:val="00C636F6"/>
    <w:rsid w:val="00C6413A"/>
    <w:rsid w:val="00C64DFF"/>
    <w:rsid w:val="00C74CAE"/>
    <w:rsid w:val="00C7550E"/>
    <w:rsid w:val="00C77448"/>
    <w:rsid w:val="00C81FC5"/>
    <w:rsid w:val="00C83471"/>
    <w:rsid w:val="00C83543"/>
    <w:rsid w:val="00C83698"/>
    <w:rsid w:val="00C8429A"/>
    <w:rsid w:val="00C84A08"/>
    <w:rsid w:val="00C857E4"/>
    <w:rsid w:val="00C903C0"/>
    <w:rsid w:val="00C94E26"/>
    <w:rsid w:val="00CA2372"/>
    <w:rsid w:val="00CA262C"/>
    <w:rsid w:val="00CA35D7"/>
    <w:rsid w:val="00CA3892"/>
    <w:rsid w:val="00CA398F"/>
    <w:rsid w:val="00CA4C8B"/>
    <w:rsid w:val="00CA4DA0"/>
    <w:rsid w:val="00CA5E40"/>
    <w:rsid w:val="00CA7ABD"/>
    <w:rsid w:val="00CB143F"/>
    <w:rsid w:val="00CB1825"/>
    <w:rsid w:val="00CB2B07"/>
    <w:rsid w:val="00CB3BE1"/>
    <w:rsid w:val="00CB43CC"/>
    <w:rsid w:val="00CB4EBA"/>
    <w:rsid w:val="00CB5FB8"/>
    <w:rsid w:val="00CC0260"/>
    <w:rsid w:val="00CC12CE"/>
    <w:rsid w:val="00CC2264"/>
    <w:rsid w:val="00CC5B49"/>
    <w:rsid w:val="00CC5C8D"/>
    <w:rsid w:val="00CC627F"/>
    <w:rsid w:val="00CC7217"/>
    <w:rsid w:val="00CC7BEE"/>
    <w:rsid w:val="00CD025C"/>
    <w:rsid w:val="00CD04D0"/>
    <w:rsid w:val="00CD0E06"/>
    <w:rsid w:val="00CD1A4E"/>
    <w:rsid w:val="00CD246D"/>
    <w:rsid w:val="00CE12C6"/>
    <w:rsid w:val="00CE167B"/>
    <w:rsid w:val="00CE1F1B"/>
    <w:rsid w:val="00CE2EC0"/>
    <w:rsid w:val="00CE5F69"/>
    <w:rsid w:val="00CE70D8"/>
    <w:rsid w:val="00CF019C"/>
    <w:rsid w:val="00CF105E"/>
    <w:rsid w:val="00CF2290"/>
    <w:rsid w:val="00CF2A13"/>
    <w:rsid w:val="00CF3AFB"/>
    <w:rsid w:val="00CF55E9"/>
    <w:rsid w:val="00CF7503"/>
    <w:rsid w:val="00D02539"/>
    <w:rsid w:val="00D03247"/>
    <w:rsid w:val="00D03260"/>
    <w:rsid w:val="00D0425F"/>
    <w:rsid w:val="00D05799"/>
    <w:rsid w:val="00D069FB"/>
    <w:rsid w:val="00D07015"/>
    <w:rsid w:val="00D121BB"/>
    <w:rsid w:val="00D1228B"/>
    <w:rsid w:val="00D1534B"/>
    <w:rsid w:val="00D15389"/>
    <w:rsid w:val="00D16516"/>
    <w:rsid w:val="00D16B8C"/>
    <w:rsid w:val="00D170FA"/>
    <w:rsid w:val="00D17D73"/>
    <w:rsid w:val="00D20FAB"/>
    <w:rsid w:val="00D217CF"/>
    <w:rsid w:val="00D21D54"/>
    <w:rsid w:val="00D22C27"/>
    <w:rsid w:val="00D24FC5"/>
    <w:rsid w:val="00D265CF"/>
    <w:rsid w:val="00D3201F"/>
    <w:rsid w:val="00D3256E"/>
    <w:rsid w:val="00D35C95"/>
    <w:rsid w:val="00D36CE6"/>
    <w:rsid w:val="00D40C61"/>
    <w:rsid w:val="00D41481"/>
    <w:rsid w:val="00D420DA"/>
    <w:rsid w:val="00D44301"/>
    <w:rsid w:val="00D5131C"/>
    <w:rsid w:val="00D5173E"/>
    <w:rsid w:val="00D51E8F"/>
    <w:rsid w:val="00D539ED"/>
    <w:rsid w:val="00D56659"/>
    <w:rsid w:val="00D60B88"/>
    <w:rsid w:val="00D6239C"/>
    <w:rsid w:val="00D660BF"/>
    <w:rsid w:val="00D66DE6"/>
    <w:rsid w:val="00D66E0F"/>
    <w:rsid w:val="00D7070D"/>
    <w:rsid w:val="00D71EEB"/>
    <w:rsid w:val="00D71FFF"/>
    <w:rsid w:val="00D72D76"/>
    <w:rsid w:val="00D730F9"/>
    <w:rsid w:val="00D75A1B"/>
    <w:rsid w:val="00D77F7F"/>
    <w:rsid w:val="00D80339"/>
    <w:rsid w:val="00D80B88"/>
    <w:rsid w:val="00D8107D"/>
    <w:rsid w:val="00D813F7"/>
    <w:rsid w:val="00D82531"/>
    <w:rsid w:val="00D84357"/>
    <w:rsid w:val="00D844B4"/>
    <w:rsid w:val="00D845B2"/>
    <w:rsid w:val="00D853E7"/>
    <w:rsid w:val="00D86C5A"/>
    <w:rsid w:val="00D91B75"/>
    <w:rsid w:val="00D922A3"/>
    <w:rsid w:val="00D92793"/>
    <w:rsid w:val="00D92BF8"/>
    <w:rsid w:val="00D95476"/>
    <w:rsid w:val="00D95883"/>
    <w:rsid w:val="00D97538"/>
    <w:rsid w:val="00DA2B1D"/>
    <w:rsid w:val="00DA2D77"/>
    <w:rsid w:val="00DA4850"/>
    <w:rsid w:val="00DA67F8"/>
    <w:rsid w:val="00DB33F5"/>
    <w:rsid w:val="00DB6B8B"/>
    <w:rsid w:val="00DB6CFB"/>
    <w:rsid w:val="00DB7516"/>
    <w:rsid w:val="00DC0401"/>
    <w:rsid w:val="00DC3067"/>
    <w:rsid w:val="00DC323E"/>
    <w:rsid w:val="00DC4746"/>
    <w:rsid w:val="00DC4E28"/>
    <w:rsid w:val="00DC5494"/>
    <w:rsid w:val="00DC624D"/>
    <w:rsid w:val="00DC731D"/>
    <w:rsid w:val="00DC7BCF"/>
    <w:rsid w:val="00DD1A0D"/>
    <w:rsid w:val="00DD3A64"/>
    <w:rsid w:val="00DD65EA"/>
    <w:rsid w:val="00DE2479"/>
    <w:rsid w:val="00DE35F5"/>
    <w:rsid w:val="00DF02F0"/>
    <w:rsid w:val="00DF052E"/>
    <w:rsid w:val="00DF63FF"/>
    <w:rsid w:val="00E005C8"/>
    <w:rsid w:val="00E02E5C"/>
    <w:rsid w:val="00E03F1D"/>
    <w:rsid w:val="00E05ADC"/>
    <w:rsid w:val="00E07214"/>
    <w:rsid w:val="00E073D6"/>
    <w:rsid w:val="00E11184"/>
    <w:rsid w:val="00E16FA8"/>
    <w:rsid w:val="00E17184"/>
    <w:rsid w:val="00E17E56"/>
    <w:rsid w:val="00E20C08"/>
    <w:rsid w:val="00E21BE6"/>
    <w:rsid w:val="00E22D89"/>
    <w:rsid w:val="00E23508"/>
    <w:rsid w:val="00E23553"/>
    <w:rsid w:val="00E23C3B"/>
    <w:rsid w:val="00E2587A"/>
    <w:rsid w:val="00E267C7"/>
    <w:rsid w:val="00E313CB"/>
    <w:rsid w:val="00E3209A"/>
    <w:rsid w:val="00E32814"/>
    <w:rsid w:val="00E34844"/>
    <w:rsid w:val="00E357BB"/>
    <w:rsid w:val="00E35A79"/>
    <w:rsid w:val="00E36603"/>
    <w:rsid w:val="00E36BDA"/>
    <w:rsid w:val="00E375D5"/>
    <w:rsid w:val="00E40617"/>
    <w:rsid w:val="00E409E6"/>
    <w:rsid w:val="00E46339"/>
    <w:rsid w:val="00E46881"/>
    <w:rsid w:val="00E4741C"/>
    <w:rsid w:val="00E47860"/>
    <w:rsid w:val="00E5136B"/>
    <w:rsid w:val="00E542E1"/>
    <w:rsid w:val="00E5573E"/>
    <w:rsid w:val="00E571FC"/>
    <w:rsid w:val="00E57B31"/>
    <w:rsid w:val="00E60F7A"/>
    <w:rsid w:val="00E70FAF"/>
    <w:rsid w:val="00E724C9"/>
    <w:rsid w:val="00E741CC"/>
    <w:rsid w:val="00E74415"/>
    <w:rsid w:val="00E77FD7"/>
    <w:rsid w:val="00E8189C"/>
    <w:rsid w:val="00E85B73"/>
    <w:rsid w:val="00E92DC2"/>
    <w:rsid w:val="00E93B71"/>
    <w:rsid w:val="00E93FAB"/>
    <w:rsid w:val="00E96B2B"/>
    <w:rsid w:val="00EA0F76"/>
    <w:rsid w:val="00EA2912"/>
    <w:rsid w:val="00EA4049"/>
    <w:rsid w:val="00EA7026"/>
    <w:rsid w:val="00EA77A3"/>
    <w:rsid w:val="00EA782E"/>
    <w:rsid w:val="00EB109E"/>
    <w:rsid w:val="00EB2F46"/>
    <w:rsid w:val="00EB4009"/>
    <w:rsid w:val="00EB45C9"/>
    <w:rsid w:val="00EB55E8"/>
    <w:rsid w:val="00EB6F29"/>
    <w:rsid w:val="00EC0553"/>
    <w:rsid w:val="00EC3374"/>
    <w:rsid w:val="00EC3A96"/>
    <w:rsid w:val="00EC7598"/>
    <w:rsid w:val="00ED0585"/>
    <w:rsid w:val="00ED248A"/>
    <w:rsid w:val="00ED277B"/>
    <w:rsid w:val="00ED4D1E"/>
    <w:rsid w:val="00ED50DD"/>
    <w:rsid w:val="00ED6F67"/>
    <w:rsid w:val="00ED7784"/>
    <w:rsid w:val="00EE1F4E"/>
    <w:rsid w:val="00EE3417"/>
    <w:rsid w:val="00EE4D07"/>
    <w:rsid w:val="00EE6CE9"/>
    <w:rsid w:val="00EF078D"/>
    <w:rsid w:val="00EF0F11"/>
    <w:rsid w:val="00EF14AF"/>
    <w:rsid w:val="00EF36BD"/>
    <w:rsid w:val="00EF5223"/>
    <w:rsid w:val="00EF59A8"/>
    <w:rsid w:val="00EF690D"/>
    <w:rsid w:val="00EF6F28"/>
    <w:rsid w:val="00F02E58"/>
    <w:rsid w:val="00F04162"/>
    <w:rsid w:val="00F05519"/>
    <w:rsid w:val="00F10102"/>
    <w:rsid w:val="00F15E63"/>
    <w:rsid w:val="00F230AB"/>
    <w:rsid w:val="00F234B0"/>
    <w:rsid w:val="00F23FEC"/>
    <w:rsid w:val="00F34B08"/>
    <w:rsid w:val="00F364CF"/>
    <w:rsid w:val="00F36536"/>
    <w:rsid w:val="00F3660C"/>
    <w:rsid w:val="00F36B60"/>
    <w:rsid w:val="00F4043D"/>
    <w:rsid w:val="00F411C5"/>
    <w:rsid w:val="00F456BD"/>
    <w:rsid w:val="00F53F07"/>
    <w:rsid w:val="00F540F3"/>
    <w:rsid w:val="00F56257"/>
    <w:rsid w:val="00F56881"/>
    <w:rsid w:val="00F56FC6"/>
    <w:rsid w:val="00F57928"/>
    <w:rsid w:val="00F608DA"/>
    <w:rsid w:val="00F61982"/>
    <w:rsid w:val="00F63822"/>
    <w:rsid w:val="00F66929"/>
    <w:rsid w:val="00F70C9E"/>
    <w:rsid w:val="00F73AC7"/>
    <w:rsid w:val="00F75CF8"/>
    <w:rsid w:val="00F80511"/>
    <w:rsid w:val="00F910EA"/>
    <w:rsid w:val="00F9270F"/>
    <w:rsid w:val="00F92832"/>
    <w:rsid w:val="00F93149"/>
    <w:rsid w:val="00FA115F"/>
    <w:rsid w:val="00FA2A69"/>
    <w:rsid w:val="00FA4C30"/>
    <w:rsid w:val="00FA5563"/>
    <w:rsid w:val="00FA7EE8"/>
    <w:rsid w:val="00FC47B3"/>
    <w:rsid w:val="00FC6E5B"/>
    <w:rsid w:val="00FC72B6"/>
    <w:rsid w:val="00FD438D"/>
    <w:rsid w:val="00FD56C1"/>
    <w:rsid w:val="00FE1F82"/>
    <w:rsid w:val="00FE7A40"/>
    <w:rsid w:val="00FF0418"/>
    <w:rsid w:val="00FF0667"/>
    <w:rsid w:val="00FF1A98"/>
    <w:rsid w:val="00FF1E9D"/>
    <w:rsid w:val="00FF2B2D"/>
    <w:rsid w:val="00FF2FF7"/>
    <w:rsid w:val="00FF301A"/>
    <w:rsid w:val="00FF5B4F"/>
    <w:rsid w:val="00FF7461"/>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AF484"/>
  <w15:chartTrackingRefBased/>
  <w15:docId w15:val="{4916AF1D-579C-774D-955C-8F95A0958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01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5500"/>
    <w:pPr>
      <w:ind w:left="720"/>
      <w:contextualSpacing/>
    </w:pPr>
    <w:rPr>
      <w:rFonts w:asciiTheme="minorHAnsi" w:eastAsiaTheme="minorEastAsia" w:hAnsiTheme="minorHAnsi" w:cstheme="minorBidi"/>
    </w:rPr>
  </w:style>
  <w:style w:type="character" w:styleId="CommentReference">
    <w:name w:val="annotation reference"/>
    <w:basedOn w:val="DefaultParagraphFont"/>
    <w:uiPriority w:val="99"/>
    <w:semiHidden/>
    <w:unhideWhenUsed/>
    <w:rsid w:val="00AC6A4D"/>
    <w:rPr>
      <w:sz w:val="16"/>
      <w:szCs w:val="16"/>
    </w:rPr>
  </w:style>
  <w:style w:type="paragraph" w:styleId="CommentText">
    <w:name w:val="annotation text"/>
    <w:basedOn w:val="Normal"/>
    <w:link w:val="CommentTextChar"/>
    <w:uiPriority w:val="99"/>
    <w:semiHidden/>
    <w:unhideWhenUsed/>
    <w:rsid w:val="00AC6A4D"/>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AC6A4D"/>
    <w:rPr>
      <w:sz w:val="20"/>
      <w:szCs w:val="20"/>
    </w:rPr>
  </w:style>
  <w:style w:type="paragraph" w:styleId="CommentSubject">
    <w:name w:val="annotation subject"/>
    <w:basedOn w:val="CommentText"/>
    <w:next w:val="CommentText"/>
    <w:link w:val="CommentSubjectChar"/>
    <w:uiPriority w:val="99"/>
    <w:semiHidden/>
    <w:unhideWhenUsed/>
    <w:rsid w:val="00AC6A4D"/>
    <w:rPr>
      <w:b/>
      <w:bCs/>
    </w:rPr>
  </w:style>
  <w:style w:type="character" w:customStyle="1" w:styleId="CommentSubjectChar">
    <w:name w:val="Comment Subject Char"/>
    <w:basedOn w:val="CommentTextChar"/>
    <w:link w:val="CommentSubject"/>
    <w:uiPriority w:val="99"/>
    <w:semiHidden/>
    <w:rsid w:val="00AC6A4D"/>
    <w:rPr>
      <w:b/>
      <w:bCs/>
      <w:sz w:val="20"/>
      <w:szCs w:val="20"/>
    </w:rPr>
  </w:style>
  <w:style w:type="paragraph" w:styleId="BalloonText">
    <w:name w:val="Balloon Text"/>
    <w:basedOn w:val="Normal"/>
    <w:link w:val="BalloonTextChar"/>
    <w:uiPriority w:val="99"/>
    <w:semiHidden/>
    <w:unhideWhenUsed/>
    <w:rsid w:val="00AC6A4D"/>
    <w:rPr>
      <w:rFonts w:eastAsiaTheme="minorEastAsia"/>
      <w:sz w:val="18"/>
      <w:szCs w:val="18"/>
    </w:rPr>
  </w:style>
  <w:style w:type="character" w:customStyle="1" w:styleId="BalloonTextChar">
    <w:name w:val="Balloon Text Char"/>
    <w:basedOn w:val="DefaultParagraphFont"/>
    <w:link w:val="BalloonText"/>
    <w:uiPriority w:val="99"/>
    <w:semiHidden/>
    <w:rsid w:val="00AC6A4D"/>
    <w:rPr>
      <w:rFonts w:ascii="Times New Roman" w:hAnsi="Times New Roman" w:cs="Times New Roman"/>
      <w:sz w:val="18"/>
      <w:szCs w:val="18"/>
    </w:rPr>
  </w:style>
  <w:style w:type="character" w:styleId="PlaceholderText">
    <w:name w:val="Placeholder Text"/>
    <w:basedOn w:val="DefaultParagraphFont"/>
    <w:uiPriority w:val="99"/>
    <w:semiHidden/>
    <w:rsid w:val="00626D2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193747">
      <w:bodyDiv w:val="1"/>
      <w:marLeft w:val="0"/>
      <w:marRight w:val="0"/>
      <w:marTop w:val="0"/>
      <w:marBottom w:val="0"/>
      <w:divBdr>
        <w:top w:val="none" w:sz="0" w:space="0" w:color="auto"/>
        <w:left w:val="none" w:sz="0" w:space="0" w:color="auto"/>
        <w:bottom w:val="none" w:sz="0" w:space="0" w:color="auto"/>
        <w:right w:val="none" w:sz="0" w:space="0" w:color="auto"/>
      </w:divBdr>
    </w:div>
    <w:div w:id="404107775">
      <w:bodyDiv w:val="1"/>
      <w:marLeft w:val="0"/>
      <w:marRight w:val="0"/>
      <w:marTop w:val="0"/>
      <w:marBottom w:val="0"/>
      <w:divBdr>
        <w:top w:val="none" w:sz="0" w:space="0" w:color="auto"/>
        <w:left w:val="none" w:sz="0" w:space="0" w:color="auto"/>
        <w:bottom w:val="none" w:sz="0" w:space="0" w:color="auto"/>
        <w:right w:val="none" w:sz="0" w:space="0" w:color="auto"/>
      </w:divBdr>
    </w:div>
    <w:div w:id="815149119">
      <w:bodyDiv w:val="1"/>
      <w:marLeft w:val="0"/>
      <w:marRight w:val="0"/>
      <w:marTop w:val="0"/>
      <w:marBottom w:val="0"/>
      <w:divBdr>
        <w:top w:val="none" w:sz="0" w:space="0" w:color="auto"/>
        <w:left w:val="none" w:sz="0" w:space="0" w:color="auto"/>
        <w:bottom w:val="none" w:sz="0" w:space="0" w:color="auto"/>
        <w:right w:val="none" w:sz="0" w:space="0" w:color="auto"/>
      </w:divBdr>
    </w:div>
    <w:div w:id="99564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emf"/><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image" Target="media/image7.emf"/><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57B55-6883-A945-92C0-1A145419A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11</Pages>
  <Words>3531</Words>
  <Characters>20130</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Silu Wang</dc:creator>
  <cp:keywords/>
  <dc:description/>
  <cp:lastModifiedBy>Silu Wang</cp:lastModifiedBy>
  <cp:revision>766</cp:revision>
  <dcterms:created xsi:type="dcterms:W3CDTF">2020-09-22T03:50:00Z</dcterms:created>
  <dcterms:modified xsi:type="dcterms:W3CDTF">2020-09-28T18:17:00Z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3484ebea-dd44-35de-a2f4-e791b4f5f7d2</vt:lpwstr>
  </property>
  <property fmtid="{D5CDD505-2E9C-101B-9397-08002B2CF9AE}" pid="4" name="Mendeley Citation Style_1">
    <vt:lpwstr>http://www.zotero.org/styles/evolution</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http://www.zotero.org/styles/biology-letters</vt:lpwstr>
  </property>
  <property fmtid="{D5CDD505-2E9C-101B-9397-08002B2CF9AE}" pid="10" name="Mendeley Recent Style Name 2_1">
    <vt:lpwstr>Biology Letters</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http://www.zotero.org/styles/current-biology</vt:lpwstr>
  </property>
  <property fmtid="{D5CDD505-2E9C-101B-9397-08002B2CF9AE}" pid="14" name="Mendeley Recent Style Name 4_1">
    <vt:lpwstr>Current Biology</vt:lpwstr>
  </property>
  <property fmtid="{D5CDD505-2E9C-101B-9397-08002B2CF9AE}" pid="15" name="Mendeley Recent Style Id 5_1">
    <vt:lpwstr>http://www.zotero.org/styles/evolution</vt:lpwstr>
  </property>
  <property fmtid="{D5CDD505-2E9C-101B-9397-08002B2CF9AE}" pid="16" name="Mendeley Recent Style Name 5_1">
    <vt:lpwstr>Evolution</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http://www.zotero.org/styles/plos-biology</vt:lpwstr>
  </property>
  <property fmtid="{D5CDD505-2E9C-101B-9397-08002B2CF9AE}" pid="22" name="Mendeley Recent Style Name 8_1">
    <vt:lpwstr>PLOS Biology</vt:lpwstr>
  </property>
  <property fmtid="{D5CDD505-2E9C-101B-9397-08002B2CF9AE}" pid="23" name="Mendeley Recent Style Id 9_1">
    <vt:lpwstr>http://www.zotero.org/styles/pnas</vt:lpwstr>
  </property>
  <property fmtid="{D5CDD505-2E9C-101B-9397-08002B2CF9AE}" pid="24" name="Mendeley Recent Style Name 9_1">
    <vt:lpwstr>Proceedings of the National Academy of Sciences of the United States of America</vt:lpwstr>
  </property>
</Properties>
</file>