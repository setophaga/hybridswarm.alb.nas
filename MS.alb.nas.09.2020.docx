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067564F6" w:rsidR="00955E6C" w:rsidRPr="00920014" w:rsidRDefault="00540D58" w:rsidP="00570DB4">
      <w:pPr>
        <w:jc w:val="center"/>
        <w:rPr>
          <w:b/>
          <w:bCs/>
          <w:lang w:val="en-US"/>
        </w:rPr>
      </w:pPr>
      <w:r w:rsidRPr="00920014">
        <w:rPr>
          <w:b/>
          <w:bCs/>
          <w:lang w:val="en-US"/>
        </w:rPr>
        <w:t>Neo-sex chromosome shapes introgression</w:t>
      </w:r>
      <w:r w:rsidR="00B75AAA" w:rsidRPr="00920014">
        <w:rPr>
          <w:b/>
          <w:bCs/>
          <w:lang w:val="en-US"/>
        </w:rPr>
        <w:t xml:space="preserve"> </w:t>
      </w:r>
      <w:r w:rsidR="00C04B90" w:rsidRPr="00920014">
        <w:rPr>
          <w:b/>
          <w:bCs/>
          <w:lang w:val="en-US"/>
        </w:rPr>
        <w:t xml:space="preserve">in </w:t>
      </w:r>
      <w:r w:rsidRPr="00920014">
        <w:rPr>
          <w:b/>
          <w:bCs/>
          <w:lang w:val="en-US"/>
        </w:rPr>
        <w:t xml:space="preserve">a </w:t>
      </w:r>
      <w:r w:rsidR="00C04B90" w:rsidRPr="00920014">
        <w:rPr>
          <w:b/>
          <w:bCs/>
          <w:lang w:val="en-US"/>
        </w:rPr>
        <w:t>hybrid swarm</w:t>
      </w:r>
    </w:p>
    <w:p w14:paraId="570F1786" w14:textId="77777777" w:rsidR="0072402C" w:rsidRPr="00920014" w:rsidRDefault="0072402C" w:rsidP="00620728">
      <w:pPr>
        <w:jc w:val="center"/>
        <w:rPr>
          <w:lang w:val="en-US"/>
        </w:rPr>
      </w:pPr>
    </w:p>
    <w:p w14:paraId="41EC364E" w14:textId="4C4B42E6" w:rsidR="00620728" w:rsidRDefault="00620728" w:rsidP="00620728">
      <w:pPr>
        <w:jc w:val="center"/>
        <w:rPr>
          <w:vertAlign w:val="superscript"/>
          <w:lang w:val="en-US"/>
        </w:rPr>
      </w:pPr>
      <w:r w:rsidRPr="00920014">
        <w:rPr>
          <w:lang w:val="en-US"/>
        </w:rPr>
        <w:t>Silu Wang</w:t>
      </w:r>
      <w:r w:rsidR="00920014" w:rsidRPr="00920014">
        <w:rPr>
          <w:vertAlign w:val="superscript"/>
          <w:lang w:val="en-US"/>
        </w:rPr>
        <w:t>1</w:t>
      </w:r>
      <w:r w:rsidRPr="00920014">
        <w:rPr>
          <w:lang w:val="en-US"/>
        </w:rPr>
        <w:t>, Matt J. Nalley</w:t>
      </w:r>
      <w:r w:rsidR="00920014" w:rsidRPr="00920014">
        <w:rPr>
          <w:vertAlign w:val="superscript"/>
          <w:lang w:val="en-US"/>
        </w:rPr>
        <w:t>1</w:t>
      </w:r>
      <w:r w:rsidRPr="00920014">
        <w:rPr>
          <w:lang w:val="en-US"/>
        </w:rPr>
        <w:t xml:space="preserve">, </w:t>
      </w:r>
      <w:proofErr w:type="spellStart"/>
      <w:r w:rsidR="007513EB">
        <w:rPr>
          <w:lang w:val="en-US"/>
        </w:rPr>
        <w:t>Kamalakar</w:t>
      </w:r>
      <w:proofErr w:type="spellEnd"/>
      <w:r w:rsidR="007513EB">
        <w:rPr>
          <w:lang w:val="en-US"/>
        </w:rPr>
        <w:t xml:space="preserve"> Chatla</w:t>
      </w:r>
      <w:r w:rsidR="00F608DA" w:rsidRPr="00F608DA">
        <w:rPr>
          <w:vertAlign w:val="superscript"/>
          <w:lang w:val="en-US"/>
        </w:rPr>
        <w:t>1</w:t>
      </w:r>
      <w:r w:rsidR="007513EB">
        <w:rPr>
          <w:lang w:val="en-US"/>
        </w:rPr>
        <w:t xml:space="preserve">, </w:t>
      </w:r>
      <w:r w:rsidR="00540D58" w:rsidRPr="00920014">
        <w:rPr>
          <w:lang w:val="en-US"/>
        </w:rPr>
        <w:t>Russ Corbett</w:t>
      </w:r>
      <w:r w:rsidR="00920014" w:rsidRPr="00920014">
        <w:rPr>
          <w:vertAlign w:val="superscript"/>
          <w:lang w:val="en-US"/>
        </w:rPr>
        <w:t>2</w:t>
      </w:r>
      <w:r w:rsidR="00540D58" w:rsidRPr="00920014">
        <w:rPr>
          <w:lang w:val="en-US"/>
        </w:rPr>
        <w:t xml:space="preserve">, </w:t>
      </w:r>
      <w:r w:rsidRPr="00920014">
        <w:rPr>
          <w:lang w:val="en-US"/>
        </w:rPr>
        <w:t>Doris Bachtrog</w:t>
      </w:r>
      <w:r w:rsidR="00920014" w:rsidRPr="00920014">
        <w:rPr>
          <w:vertAlign w:val="superscript"/>
          <w:lang w:val="en-US"/>
        </w:rPr>
        <w:t>1</w:t>
      </w:r>
    </w:p>
    <w:p w14:paraId="1A9DAD41" w14:textId="77777777" w:rsidR="00920014" w:rsidRPr="00920014" w:rsidRDefault="00920014" w:rsidP="00620728">
      <w:pPr>
        <w:jc w:val="center"/>
        <w:rPr>
          <w:lang w:val="en-US"/>
        </w:rPr>
      </w:pPr>
    </w:p>
    <w:p w14:paraId="53F38ED7" w14:textId="570FC19F" w:rsidR="00920014" w:rsidRDefault="00920014" w:rsidP="00BB4854">
      <w:pPr>
        <w:jc w:val="center"/>
        <w:rPr>
          <w:sz w:val="20"/>
          <w:szCs w:val="20"/>
          <w:lang w:val="en-US"/>
        </w:rPr>
      </w:pPr>
      <w:r w:rsidRPr="00920014">
        <w:rPr>
          <w:sz w:val="20"/>
          <w:szCs w:val="20"/>
          <w:vertAlign w:val="superscript"/>
          <w:lang w:val="en-US"/>
        </w:rPr>
        <w:t>1</w:t>
      </w:r>
      <w:r w:rsidRPr="00920014">
        <w:rPr>
          <w:sz w:val="20"/>
          <w:szCs w:val="20"/>
          <w:lang w:val="en-US"/>
        </w:rPr>
        <w:t>Integrative Biology</w:t>
      </w:r>
    </w:p>
    <w:p w14:paraId="62E8FE6D" w14:textId="1398474A" w:rsidR="0037021A" w:rsidRPr="00920014" w:rsidRDefault="0037021A" w:rsidP="00BB4854">
      <w:pPr>
        <w:jc w:val="center"/>
        <w:rPr>
          <w:sz w:val="20"/>
          <w:szCs w:val="20"/>
          <w:lang w:val="en-US"/>
        </w:rPr>
      </w:pPr>
      <w:r w:rsidRPr="00920014">
        <w:rPr>
          <w:sz w:val="20"/>
          <w:szCs w:val="20"/>
          <w:lang w:val="en-US"/>
        </w:rPr>
        <w:t>University of California, Berkeley</w:t>
      </w:r>
    </w:p>
    <w:p w14:paraId="19A26945" w14:textId="77777777" w:rsidR="00920014" w:rsidRPr="00920014" w:rsidRDefault="00806034" w:rsidP="00BB4854">
      <w:pPr>
        <w:jc w:val="center"/>
        <w:rPr>
          <w:sz w:val="20"/>
          <w:szCs w:val="20"/>
          <w:lang w:val="en-US"/>
        </w:rPr>
      </w:pPr>
      <w:r w:rsidRPr="00920014">
        <w:rPr>
          <w:sz w:val="20"/>
          <w:szCs w:val="20"/>
          <w:lang w:val="en-US"/>
        </w:rPr>
        <w:t>3040 VLSB, Berkeley, CA, USA 94720</w:t>
      </w:r>
    </w:p>
    <w:p w14:paraId="56775BEA" w14:textId="1283C4C2" w:rsidR="00920014" w:rsidRDefault="00920014" w:rsidP="00BB4854">
      <w:pPr>
        <w:jc w:val="center"/>
        <w:rPr>
          <w:color w:val="222222"/>
          <w:sz w:val="20"/>
          <w:szCs w:val="20"/>
          <w:shd w:val="clear" w:color="auto" w:fill="FFFFFF"/>
        </w:rPr>
      </w:pPr>
      <w:r w:rsidRPr="00920014">
        <w:rPr>
          <w:color w:val="222222"/>
          <w:sz w:val="20"/>
          <w:szCs w:val="20"/>
          <w:shd w:val="clear" w:color="auto" w:fill="FFFFFF"/>
          <w:vertAlign w:val="superscript"/>
        </w:rPr>
        <w:t>2</w:t>
      </w:r>
      <w:r w:rsidRPr="00920014">
        <w:rPr>
          <w:color w:val="222222"/>
          <w:sz w:val="20"/>
          <w:szCs w:val="20"/>
          <w:shd w:val="clear" w:color="auto" w:fill="FFFFFF"/>
        </w:rPr>
        <w:t>Biomolecular Engineering and Genomics Institute</w:t>
      </w:r>
    </w:p>
    <w:p w14:paraId="642011B4" w14:textId="2868BAC7" w:rsidR="00920014" w:rsidRDefault="00920014" w:rsidP="00BB4854">
      <w:pPr>
        <w:jc w:val="center"/>
        <w:rPr>
          <w:sz w:val="20"/>
          <w:szCs w:val="20"/>
          <w:lang w:val="en-US"/>
        </w:rPr>
      </w:pPr>
      <w:r w:rsidRPr="00920014">
        <w:rPr>
          <w:sz w:val="20"/>
          <w:szCs w:val="20"/>
          <w:lang w:val="en-US"/>
        </w:rPr>
        <w:t>University of California,</w:t>
      </w:r>
      <w:r>
        <w:rPr>
          <w:sz w:val="20"/>
          <w:szCs w:val="20"/>
          <w:lang w:val="en-US"/>
        </w:rPr>
        <w:t xml:space="preserve"> Santa </w:t>
      </w:r>
      <w:proofErr w:type="spellStart"/>
      <w:r>
        <w:rPr>
          <w:sz w:val="20"/>
          <w:szCs w:val="20"/>
          <w:lang w:val="en-US"/>
        </w:rPr>
        <w:t>Crutz</w:t>
      </w:r>
      <w:proofErr w:type="spellEnd"/>
    </w:p>
    <w:p w14:paraId="54D23E6E" w14:textId="77777777" w:rsidR="00920014" w:rsidRDefault="00920014" w:rsidP="00920014">
      <w:pPr>
        <w:jc w:val="center"/>
        <w:rPr>
          <w:color w:val="222222"/>
          <w:sz w:val="20"/>
          <w:szCs w:val="20"/>
          <w:shd w:val="clear" w:color="auto" w:fill="FFFFFF"/>
        </w:rPr>
      </w:pPr>
    </w:p>
    <w:p w14:paraId="29777B09" w14:textId="77777777" w:rsidR="00920014" w:rsidRPr="00920014" w:rsidRDefault="00920014" w:rsidP="00920014">
      <w:pPr>
        <w:jc w:val="center"/>
        <w:rPr>
          <w:sz w:val="20"/>
          <w:szCs w:val="20"/>
          <w:lang w:val="en-US"/>
        </w:rPr>
      </w:pPr>
    </w:p>
    <w:p w14:paraId="625421FA" w14:textId="0BB6BB0D" w:rsidR="00D1534B" w:rsidRPr="00920014" w:rsidRDefault="008F32D4" w:rsidP="00D17D73">
      <w:pPr>
        <w:tabs>
          <w:tab w:val="left" w:pos="1107"/>
        </w:tabs>
        <w:rPr>
          <w:lang w:val="en-US"/>
        </w:rPr>
      </w:pPr>
      <w:r>
        <w:rPr>
          <w:lang w:val="en-US"/>
        </w:rPr>
        <w:tab/>
      </w:r>
    </w:p>
    <w:p w14:paraId="6730561A" w14:textId="77777777" w:rsidR="00D1534B" w:rsidRPr="00920014" w:rsidRDefault="00D1534B" w:rsidP="00620728">
      <w:pPr>
        <w:jc w:val="center"/>
        <w:rPr>
          <w:lang w:val="en-US"/>
        </w:rPr>
      </w:pPr>
    </w:p>
    <w:p w14:paraId="21A668ED" w14:textId="28AFE4B9" w:rsidR="008B29A5" w:rsidRPr="00920014" w:rsidRDefault="008B29A5" w:rsidP="00620728">
      <w:pPr>
        <w:jc w:val="center"/>
        <w:rPr>
          <w:lang w:val="en-US"/>
        </w:rPr>
      </w:pPr>
      <w:r w:rsidRPr="00920014">
        <w:rPr>
          <w:lang w:val="en-US"/>
        </w:rPr>
        <w:t>Corresponding author email: dbachtrog@berkeley.edu</w:t>
      </w:r>
    </w:p>
    <w:p w14:paraId="41A4B6A6" w14:textId="77777777" w:rsidR="003A0482" w:rsidRPr="00920014" w:rsidRDefault="003A0482">
      <w:pPr>
        <w:rPr>
          <w:b/>
          <w:bCs/>
          <w:lang w:val="en-US"/>
        </w:rPr>
      </w:pPr>
      <w:r w:rsidRPr="00920014">
        <w:rPr>
          <w:b/>
          <w:bCs/>
          <w:lang w:val="en-US"/>
        </w:rPr>
        <w:br w:type="page"/>
      </w:r>
    </w:p>
    <w:p w14:paraId="0F07F222" w14:textId="13BBBD28" w:rsidR="00C700B3" w:rsidRDefault="00C700B3">
      <w:pPr>
        <w:rPr>
          <w:b/>
          <w:bCs/>
          <w:lang w:val="en-US"/>
        </w:rPr>
      </w:pPr>
      <w:r>
        <w:rPr>
          <w:b/>
          <w:bCs/>
          <w:lang w:val="en-US"/>
        </w:rPr>
        <w:lastRenderedPageBreak/>
        <w:t>Abstract</w:t>
      </w:r>
    </w:p>
    <w:p w14:paraId="24547310" w14:textId="7236DDFC" w:rsidR="00C700B3" w:rsidRPr="00B50938" w:rsidRDefault="00B50938" w:rsidP="008A74AF">
      <w:pPr>
        <w:ind w:firstLine="720"/>
        <w:rPr>
          <w:lang w:val="en-US"/>
        </w:rPr>
      </w:pPr>
      <w:r w:rsidRPr="00B50938">
        <w:rPr>
          <w:lang w:val="en-US"/>
        </w:rPr>
        <w:t>Sex</w:t>
      </w:r>
      <w:r>
        <w:rPr>
          <w:lang w:val="en-US"/>
        </w:rPr>
        <w:t xml:space="preserve"> chromosomes are not only </w:t>
      </w:r>
      <w:r w:rsidR="00762A44">
        <w:rPr>
          <w:lang w:val="en-US"/>
        </w:rPr>
        <w:t>the “</w:t>
      </w:r>
      <w:r>
        <w:rPr>
          <w:lang w:val="en-US"/>
        </w:rPr>
        <w:t>battlegrounds</w:t>
      </w:r>
      <w:r w:rsidR="00762A44">
        <w:rPr>
          <w:lang w:val="en-US"/>
        </w:rPr>
        <w:t>”</w:t>
      </w:r>
      <w:r>
        <w:rPr>
          <w:lang w:val="en-US"/>
        </w:rPr>
        <w:t xml:space="preserve"> between sexes, but </w:t>
      </w:r>
      <w:r w:rsidR="00762A44">
        <w:rPr>
          <w:lang w:val="en-US"/>
        </w:rPr>
        <w:t>also the “G</w:t>
      </w:r>
      <w:r>
        <w:rPr>
          <w:lang w:val="en-US"/>
        </w:rPr>
        <w:t>reat</w:t>
      </w:r>
      <w:r w:rsidR="00762A44">
        <w:rPr>
          <w:lang w:val="en-US"/>
        </w:rPr>
        <w:t xml:space="preserve"> W</w:t>
      </w:r>
      <w:r>
        <w:rPr>
          <w:lang w:val="en-US"/>
        </w:rPr>
        <w:t>alls</w:t>
      </w:r>
      <w:r w:rsidR="00762A44">
        <w:rPr>
          <w:lang w:val="en-US"/>
        </w:rPr>
        <w:t>”</w:t>
      </w:r>
      <w:r>
        <w:rPr>
          <w:lang w:val="en-US"/>
        </w:rPr>
        <w:t xml:space="preserve"> for introgression between diverging lineages. </w:t>
      </w:r>
      <w:r w:rsidR="00213BB8">
        <w:rPr>
          <w:lang w:val="en-US"/>
        </w:rPr>
        <w:t>We</w:t>
      </w:r>
      <w:r w:rsidR="0058496E">
        <w:rPr>
          <w:lang w:val="en-US"/>
        </w:rPr>
        <w:t xml:space="preserve"> </w:t>
      </w:r>
      <w:r w:rsidR="00213BB8">
        <w:rPr>
          <w:lang w:val="en-US"/>
        </w:rPr>
        <w:t xml:space="preserve">are </w:t>
      </w:r>
      <w:r w:rsidR="0058496E">
        <w:rPr>
          <w:lang w:val="en-US"/>
        </w:rPr>
        <w:t xml:space="preserve">only </w:t>
      </w:r>
      <w:r w:rsidR="00121B7C">
        <w:rPr>
          <w:lang w:val="en-US"/>
        </w:rPr>
        <w:t>beginning</w:t>
      </w:r>
      <w:r w:rsidR="0058496E">
        <w:rPr>
          <w:lang w:val="en-US"/>
        </w:rPr>
        <w:t xml:space="preserve"> to understand the </w:t>
      </w:r>
      <w:r w:rsidR="005233BB">
        <w:rPr>
          <w:lang w:val="en-US"/>
        </w:rPr>
        <w:t xml:space="preserve">effect of sex chromosome on speciation. </w:t>
      </w:r>
      <w:r w:rsidR="00464E37">
        <w:rPr>
          <w:lang w:val="en-US"/>
        </w:rPr>
        <w:t xml:space="preserve">Here we take advantage of the </w:t>
      </w:r>
      <w:r w:rsidR="007F6BE7">
        <w:rPr>
          <w:lang w:val="en-US"/>
        </w:rPr>
        <w:t>artificially generated</w:t>
      </w:r>
      <w:r w:rsidR="00B66623">
        <w:rPr>
          <w:lang w:val="en-US"/>
        </w:rPr>
        <w:t xml:space="preserve"> hybrid swarms between </w:t>
      </w:r>
      <w:r w:rsidR="0008010E">
        <w:rPr>
          <w:lang w:val="en-US"/>
        </w:rPr>
        <w:t xml:space="preserve">young </w:t>
      </w:r>
      <w:r w:rsidR="00464E37">
        <w:rPr>
          <w:lang w:val="en-US"/>
        </w:rPr>
        <w:t xml:space="preserve">sister species, </w:t>
      </w:r>
      <w:r w:rsidR="00464E37" w:rsidRPr="00A8462A">
        <w:rPr>
          <w:i/>
          <w:iCs/>
          <w:lang w:val="en-US"/>
        </w:rPr>
        <w:t>D</w:t>
      </w:r>
      <w:r w:rsidR="0008010E" w:rsidRPr="00A8462A">
        <w:rPr>
          <w:i/>
          <w:iCs/>
          <w:lang w:val="en-US"/>
        </w:rPr>
        <w:t>rosophil</w:t>
      </w:r>
      <w:r w:rsidR="0008010E" w:rsidRPr="00A8462A">
        <w:rPr>
          <w:i/>
          <w:iCs/>
          <w:lang w:val="en-US"/>
        </w:rPr>
        <w:t>a</w:t>
      </w:r>
      <w:r w:rsidR="00464E37" w:rsidRPr="00A8462A">
        <w:rPr>
          <w:i/>
          <w:iCs/>
          <w:lang w:val="en-US"/>
        </w:rPr>
        <w:t xml:space="preserve"> </w:t>
      </w:r>
      <w:proofErr w:type="spellStart"/>
      <w:r w:rsidR="00464E37" w:rsidRPr="00A8462A">
        <w:rPr>
          <w:i/>
          <w:iCs/>
          <w:lang w:val="en-US"/>
        </w:rPr>
        <w:t>nasuta</w:t>
      </w:r>
      <w:proofErr w:type="spellEnd"/>
      <w:r w:rsidR="00464E37">
        <w:rPr>
          <w:lang w:val="en-US"/>
        </w:rPr>
        <w:t xml:space="preserve"> (</w:t>
      </w:r>
      <w:proofErr w:type="spellStart"/>
      <w:r w:rsidR="00464E37">
        <w:rPr>
          <w:lang w:val="en-US"/>
        </w:rPr>
        <w:t>nas</w:t>
      </w:r>
      <w:proofErr w:type="spellEnd"/>
      <w:r w:rsidR="00464E37">
        <w:rPr>
          <w:lang w:val="en-US"/>
        </w:rPr>
        <w:t xml:space="preserve">) </w:t>
      </w:r>
      <w:r w:rsidR="00A8462A">
        <w:rPr>
          <w:lang w:val="en-US"/>
        </w:rPr>
        <w:t xml:space="preserve">and </w:t>
      </w:r>
      <w:r w:rsidR="0008010E" w:rsidRPr="00A8462A">
        <w:rPr>
          <w:i/>
          <w:iCs/>
          <w:lang w:val="en-US"/>
        </w:rPr>
        <w:t>D</w:t>
      </w:r>
      <w:r w:rsidR="0008010E" w:rsidRPr="00A8462A">
        <w:rPr>
          <w:i/>
          <w:iCs/>
          <w:lang w:val="en-US"/>
        </w:rPr>
        <w:t>.</w:t>
      </w:r>
      <w:r w:rsidR="0008010E" w:rsidRPr="00A8462A">
        <w:rPr>
          <w:i/>
          <w:iCs/>
          <w:lang w:val="en-US"/>
        </w:rPr>
        <w:t xml:space="preserve"> </w:t>
      </w:r>
      <w:proofErr w:type="spellStart"/>
      <w:r w:rsidR="0008010E" w:rsidRPr="00A8462A">
        <w:rPr>
          <w:i/>
          <w:iCs/>
          <w:lang w:val="en-US"/>
        </w:rPr>
        <w:t>albomicans</w:t>
      </w:r>
      <w:proofErr w:type="spellEnd"/>
      <w:r w:rsidR="0008010E">
        <w:rPr>
          <w:lang w:val="en-US"/>
        </w:rPr>
        <w:t xml:space="preserve"> (</w:t>
      </w:r>
      <w:proofErr w:type="spellStart"/>
      <w:r w:rsidR="0008010E">
        <w:rPr>
          <w:lang w:val="en-US"/>
        </w:rPr>
        <w:t>alb</w:t>
      </w:r>
      <w:proofErr w:type="spellEnd"/>
      <w:r w:rsidR="0008010E">
        <w:rPr>
          <w:lang w:val="en-US"/>
        </w:rPr>
        <w:t>)</w:t>
      </w:r>
      <w:r w:rsidR="00195383">
        <w:rPr>
          <w:lang w:val="en-US"/>
        </w:rPr>
        <w:t xml:space="preserve"> </w:t>
      </w:r>
      <w:r w:rsidR="00C26A30">
        <w:rPr>
          <w:lang w:val="en-US"/>
        </w:rPr>
        <w:t>with one of the youngest known sex chromosomes</w:t>
      </w:r>
      <w:r w:rsidR="00A91450">
        <w:rPr>
          <w:lang w:val="en-US"/>
        </w:rPr>
        <w:t xml:space="preserve">. The most predominant genomic divergence between the species, is that </w:t>
      </w:r>
      <w:proofErr w:type="spellStart"/>
      <w:r w:rsidR="00A91450">
        <w:rPr>
          <w:lang w:val="en-US"/>
        </w:rPr>
        <w:t>alb</w:t>
      </w:r>
      <w:proofErr w:type="spellEnd"/>
      <w:r w:rsidR="00A91450">
        <w:rPr>
          <w:lang w:val="en-US"/>
        </w:rPr>
        <w:t xml:space="preserve"> </w:t>
      </w:r>
      <w:r w:rsidR="00475EF9">
        <w:rPr>
          <w:lang w:val="en-US"/>
        </w:rPr>
        <w:t xml:space="preserve">harbors </w:t>
      </w:r>
      <w:proofErr w:type="spellStart"/>
      <w:r w:rsidR="00A91450">
        <w:rPr>
          <w:lang w:val="en-US"/>
        </w:rPr>
        <w:t>neo</w:t>
      </w:r>
      <w:r w:rsidR="00723E0B">
        <w:rPr>
          <w:lang w:val="en-US"/>
        </w:rPr>
        <w:t>sex</w:t>
      </w:r>
      <w:proofErr w:type="spellEnd"/>
      <w:r w:rsidR="00723E0B">
        <w:rPr>
          <w:lang w:val="en-US"/>
        </w:rPr>
        <w:t xml:space="preserve"> chromosome</w:t>
      </w:r>
      <w:r w:rsidR="003709DC">
        <w:rPr>
          <w:lang w:val="en-US"/>
        </w:rPr>
        <w:t xml:space="preserve">s </w:t>
      </w:r>
      <w:r w:rsidR="00A91450">
        <w:rPr>
          <w:lang w:val="en-US"/>
        </w:rPr>
        <w:t xml:space="preserve">formed via </w:t>
      </w:r>
      <w:r w:rsidR="00723E0B">
        <w:rPr>
          <w:lang w:val="en-US"/>
        </w:rPr>
        <w:t xml:space="preserve">fusions of </w:t>
      </w:r>
      <w:r w:rsidR="00BF4AFF">
        <w:rPr>
          <w:lang w:val="en-US"/>
        </w:rPr>
        <w:t>M</w:t>
      </w:r>
      <w:r w:rsidR="00723E0B">
        <w:rPr>
          <w:lang w:val="en-US"/>
        </w:rPr>
        <w:t xml:space="preserve">uller CD (autosome) and the </w:t>
      </w:r>
      <w:r w:rsidR="00993911">
        <w:rPr>
          <w:lang w:val="en-US"/>
        </w:rPr>
        <w:t xml:space="preserve">ancestral </w:t>
      </w:r>
      <w:r w:rsidR="00723E0B">
        <w:rPr>
          <w:lang w:val="en-US"/>
        </w:rPr>
        <w:t xml:space="preserve">X and </w:t>
      </w:r>
      <w:r w:rsidR="00E23AFF">
        <w:rPr>
          <w:lang w:val="en-US"/>
        </w:rPr>
        <w:t>Y</w:t>
      </w:r>
      <w:r w:rsidR="005C2A0F">
        <w:rPr>
          <w:lang w:val="en-US"/>
        </w:rPr>
        <w:t xml:space="preserve">, while </w:t>
      </w:r>
      <w:proofErr w:type="spellStart"/>
      <w:r w:rsidR="005C2A0F">
        <w:rPr>
          <w:lang w:val="en-US"/>
        </w:rPr>
        <w:t>nas</w:t>
      </w:r>
      <w:proofErr w:type="spellEnd"/>
      <w:r w:rsidR="005C2A0F">
        <w:rPr>
          <w:lang w:val="en-US"/>
        </w:rPr>
        <w:t xml:space="preserve"> </w:t>
      </w:r>
      <w:r w:rsidR="00BF4AFF">
        <w:rPr>
          <w:lang w:val="en-US"/>
        </w:rPr>
        <w:t>Muller CDs remain unfused</w:t>
      </w:r>
      <w:r w:rsidR="00723E0B">
        <w:rPr>
          <w:lang w:val="en-US"/>
        </w:rPr>
        <w:t xml:space="preserve">. </w:t>
      </w:r>
      <w:r w:rsidR="00A9105B">
        <w:rPr>
          <w:lang w:val="en-US"/>
        </w:rPr>
        <w:t xml:space="preserve">We found that the </w:t>
      </w:r>
      <w:proofErr w:type="spellStart"/>
      <w:r w:rsidR="00A9105B">
        <w:rPr>
          <w:lang w:val="en-US"/>
        </w:rPr>
        <w:t>neosex</w:t>
      </w:r>
      <w:proofErr w:type="spellEnd"/>
      <w:r w:rsidR="00A9105B">
        <w:rPr>
          <w:lang w:val="en-US"/>
        </w:rPr>
        <w:t xml:space="preserve"> chromosome </w:t>
      </w:r>
      <w:r w:rsidR="001B5173">
        <w:rPr>
          <w:lang w:val="en-US"/>
        </w:rPr>
        <w:t xml:space="preserve">stood out as the strongest barrier to introgression, </w:t>
      </w:r>
      <w:r w:rsidR="00733AC4">
        <w:rPr>
          <w:lang w:val="en-US"/>
        </w:rPr>
        <w:t>while</w:t>
      </w:r>
      <w:r w:rsidR="001B5173">
        <w:rPr>
          <w:lang w:val="en-US"/>
        </w:rPr>
        <w:t xml:space="preserve"> facilitat</w:t>
      </w:r>
      <w:r w:rsidR="006D0C98">
        <w:rPr>
          <w:lang w:val="en-US"/>
        </w:rPr>
        <w:t>ing</w:t>
      </w:r>
      <w:r w:rsidR="001B5173">
        <w:rPr>
          <w:lang w:val="en-US"/>
        </w:rPr>
        <w:t xml:space="preserve"> </w:t>
      </w:r>
      <w:proofErr w:type="spellStart"/>
      <w:r w:rsidR="001B5173">
        <w:rPr>
          <w:lang w:val="en-US"/>
        </w:rPr>
        <w:t>alb</w:t>
      </w:r>
      <w:proofErr w:type="spellEnd"/>
      <w:r w:rsidR="00181B15">
        <w:rPr>
          <w:lang w:val="en-US"/>
        </w:rPr>
        <w:t>-biased</w:t>
      </w:r>
      <w:r w:rsidR="001B5173">
        <w:rPr>
          <w:lang w:val="en-US"/>
        </w:rPr>
        <w:t xml:space="preserve"> introgression</w:t>
      </w:r>
      <w:r w:rsidR="007D650B">
        <w:rPr>
          <w:lang w:val="en-US"/>
        </w:rPr>
        <w:t xml:space="preserve"> in a sex-stage-dependent manner</w:t>
      </w:r>
      <w:r w:rsidR="001B5173">
        <w:rPr>
          <w:lang w:val="en-US"/>
        </w:rPr>
        <w:t xml:space="preserve">. </w:t>
      </w:r>
      <w:r w:rsidR="007D650B">
        <w:rPr>
          <w:lang w:val="en-US"/>
        </w:rPr>
        <w:t xml:space="preserve">Specifically, female hybrids </w:t>
      </w:r>
      <w:r w:rsidR="00F640F8">
        <w:rPr>
          <w:lang w:val="en-US"/>
        </w:rPr>
        <w:t xml:space="preserve">showed significant </w:t>
      </w:r>
      <w:proofErr w:type="spellStart"/>
      <w:r w:rsidR="00F640F8">
        <w:rPr>
          <w:lang w:val="en-US"/>
        </w:rPr>
        <w:t>alb</w:t>
      </w:r>
      <w:proofErr w:type="spellEnd"/>
      <w:r w:rsidR="00F640F8">
        <w:rPr>
          <w:lang w:val="en-US"/>
        </w:rPr>
        <w:t>-biased introgression throughout the generations sampled</w:t>
      </w:r>
      <w:r w:rsidR="0097675B">
        <w:rPr>
          <w:lang w:val="en-US"/>
        </w:rPr>
        <w:t xml:space="preserve">, while males </w:t>
      </w:r>
      <w:r w:rsidR="003D0084">
        <w:rPr>
          <w:lang w:val="en-US"/>
        </w:rPr>
        <w:t xml:space="preserve">showed symmetrical introgression until the last generation, when </w:t>
      </w:r>
      <w:proofErr w:type="spellStart"/>
      <w:r w:rsidR="003D0084">
        <w:rPr>
          <w:lang w:val="en-US"/>
        </w:rPr>
        <w:t>alb</w:t>
      </w:r>
      <w:proofErr w:type="spellEnd"/>
      <w:r w:rsidR="003D0084">
        <w:rPr>
          <w:lang w:val="en-US"/>
        </w:rPr>
        <w:t xml:space="preserve"> Muller CD also increased to high frequency. </w:t>
      </w:r>
      <w:r w:rsidR="00C707E0">
        <w:rPr>
          <w:lang w:val="en-US"/>
        </w:rPr>
        <w:t xml:space="preserve">Such introgression </w:t>
      </w:r>
      <w:r w:rsidR="00A74285">
        <w:rPr>
          <w:lang w:val="en-US"/>
        </w:rPr>
        <w:t>asymmetry</w:t>
      </w:r>
      <w:r w:rsidR="00D85502">
        <w:rPr>
          <w:lang w:val="en-US"/>
        </w:rPr>
        <w:t xml:space="preserve"> is likely due to the advantage of </w:t>
      </w:r>
      <w:r w:rsidR="00ED3DA4">
        <w:rPr>
          <w:lang w:val="en-US"/>
        </w:rPr>
        <w:t xml:space="preserve">the </w:t>
      </w:r>
      <w:proofErr w:type="spellStart"/>
      <w:r w:rsidR="00ED3DA4">
        <w:rPr>
          <w:lang w:val="en-US"/>
        </w:rPr>
        <w:t>alb</w:t>
      </w:r>
      <w:proofErr w:type="spellEnd"/>
      <w:r w:rsidR="00ED3DA4">
        <w:rPr>
          <w:lang w:val="en-US"/>
        </w:rPr>
        <w:t xml:space="preserve"> neo</w:t>
      </w:r>
      <w:r w:rsidR="00A21DD4">
        <w:rPr>
          <w:lang w:val="en-US"/>
        </w:rPr>
        <w:t>-</w:t>
      </w:r>
      <w:r w:rsidR="00367C53">
        <w:rPr>
          <w:lang w:val="en-US"/>
        </w:rPr>
        <w:t>X</w:t>
      </w:r>
      <w:r w:rsidR="00ED3DA4">
        <w:rPr>
          <w:lang w:val="en-US"/>
        </w:rPr>
        <w:t xml:space="preserve"> chromosome over </w:t>
      </w:r>
      <w:proofErr w:type="spellStart"/>
      <w:r w:rsidR="00ED3DA4">
        <w:rPr>
          <w:lang w:val="en-US"/>
        </w:rPr>
        <w:t>nas</w:t>
      </w:r>
      <w:proofErr w:type="spellEnd"/>
      <w:r w:rsidR="00ED3DA4">
        <w:rPr>
          <w:lang w:val="en-US"/>
        </w:rPr>
        <w:t xml:space="preserve"> unfused </w:t>
      </w:r>
      <w:r w:rsidR="000D5942">
        <w:rPr>
          <w:lang w:val="en-US"/>
        </w:rPr>
        <w:t>haplo</w:t>
      </w:r>
      <w:r w:rsidR="00D3193D">
        <w:rPr>
          <w:lang w:val="en-US"/>
        </w:rPr>
        <w:t>type</w:t>
      </w:r>
      <w:r w:rsidR="005D1E53">
        <w:rPr>
          <w:lang w:val="en-US"/>
        </w:rPr>
        <w:t xml:space="preserve">, </w:t>
      </w:r>
      <w:r w:rsidR="00C64D71">
        <w:rPr>
          <w:lang w:val="en-US"/>
        </w:rPr>
        <w:t xml:space="preserve">and </w:t>
      </w:r>
      <w:r w:rsidR="005D1E53">
        <w:rPr>
          <w:lang w:val="en-US"/>
        </w:rPr>
        <w:t>neo-X</w:t>
      </w:r>
      <w:r w:rsidR="00A21DD4">
        <w:rPr>
          <w:lang w:val="en-US"/>
        </w:rPr>
        <w:t xml:space="preserve"> later</w:t>
      </w:r>
      <w:r w:rsidR="005D1E53">
        <w:rPr>
          <w:lang w:val="en-US"/>
        </w:rPr>
        <w:t xml:space="preserve"> </w:t>
      </w:r>
      <w:r w:rsidR="00367C53">
        <w:rPr>
          <w:lang w:val="en-US"/>
        </w:rPr>
        <w:t>facil</w:t>
      </w:r>
      <w:r w:rsidR="00A21DD4">
        <w:rPr>
          <w:lang w:val="en-US"/>
        </w:rPr>
        <w:t xml:space="preserve">itates the introgression of neo-Y </w:t>
      </w:r>
      <w:r w:rsidR="00CF75BD">
        <w:rPr>
          <w:lang w:val="en-US"/>
        </w:rPr>
        <w:t xml:space="preserve">by </w:t>
      </w:r>
      <w:r w:rsidR="00D726D4">
        <w:rPr>
          <w:lang w:val="en-US"/>
        </w:rPr>
        <w:t>ensuring</w:t>
      </w:r>
      <w:r w:rsidR="00433CD0">
        <w:rPr>
          <w:lang w:val="en-US"/>
        </w:rPr>
        <w:t xml:space="preserve"> </w:t>
      </w:r>
      <w:r w:rsidR="00D726D4">
        <w:rPr>
          <w:lang w:val="en-US"/>
        </w:rPr>
        <w:t xml:space="preserve">its </w:t>
      </w:r>
      <w:r w:rsidR="00433CD0">
        <w:rPr>
          <w:lang w:val="en-US"/>
        </w:rPr>
        <w:t xml:space="preserve">meiotic </w:t>
      </w:r>
      <w:r w:rsidR="00CF75BD">
        <w:rPr>
          <w:lang w:val="en-US"/>
        </w:rPr>
        <w:t>pairing</w:t>
      </w:r>
      <w:r w:rsidR="005D1E53">
        <w:rPr>
          <w:lang w:val="en-US"/>
        </w:rPr>
        <w:t xml:space="preserve">. </w:t>
      </w:r>
      <w:r w:rsidR="00F00BC5">
        <w:rPr>
          <w:lang w:val="en-US"/>
        </w:rPr>
        <w:t xml:space="preserve">The barrier to introgression </w:t>
      </w:r>
      <w:r w:rsidR="009950E9">
        <w:rPr>
          <w:lang w:val="en-US"/>
        </w:rPr>
        <w:t xml:space="preserve">effect is strongly </w:t>
      </w:r>
      <w:r w:rsidR="006162B1">
        <w:rPr>
          <w:lang w:val="en-US"/>
        </w:rPr>
        <w:t xml:space="preserve">negatively </w:t>
      </w:r>
      <w:r w:rsidR="009950E9">
        <w:rPr>
          <w:lang w:val="en-US"/>
        </w:rPr>
        <w:t xml:space="preserve">associated with </w:t>
      </w:r>
      <w:r w:rsidR="00065EB3">
        <w:rPr>
          <w:lang w:val="en-US"/>
        </w:rPr>
        <w:t xml:space="preserve">local recombination rate within </w:t>
      </w:r>
      <w:r w:rsidR="00D74E5D">
        <w:rPr>
          <w:lang w:val="en-US"/>
        </w:rPr>
        <w:t>M</w:t>
      </w:r>
      <w:r w:rsidR="00065EB3">
        <w:rPr>
          <w:lang w:val="en-US"/>
        </w:rPr>
        <w:t>uller CD</w:t>
      </w:r>
      <w:r w:rsidR="00861D09">
        <w:rPr>
          <w:lang w:val="en-US"/>
        </w:rPr>
        <w:t>, whic</w:t>
      </w:r>
      <w:r w:rsidR="009B4410">
        <w:rPr>
          <w:lang w:val="en-US"/>
        </w:rPr>
        <w:t xml:space="preserve">h </w:t>
      </w:r>
      <w:r w:rsidR="00861D09">
        <w:rPr>
          <w:lang w:val="en-US"/>
        </w:rPr>
        <w:t xml:space="preserve">was thought to </w:t>
      </w:r>
      <w:r w:rsidR="00E04E20">
        <w:rPr>
          <w:lang w:val="en-US"/>
        </w:rPr>
        <w:t xml:space="preserve">be </w:t>
      </w:r>
      <w:r w:rsidR="00EC7025">
        <w:rPr>
          <w:lang w:val="en-US"/>
        </w:rPr>
        <w:t xml:space="preserve">driven by sexual antagonistic </w:t>
      </w:r>
      <w:r w:rsidR="00957C97">
        <w:rPr>
          <w:lang w:val="en-US"/>
        </w:rPr>
        <w:t>arm race</w:t>
      </w:r>
      <w:r w:rsidR="00206D7C">
        <w:rPr>
          <w:lang w:val="en-US"/>
        </w:rPr>
        <w:t xml:space="preserve"> in the course of sex chromosome evolution.</w:t>
      </w:r>
      <w:r w:rsidR="003C4199">
        <w:rPr>
          <w:lang w:val="en-US"/>
        </w:rPr>
        <w:t xml:space="preserve"> Together</w:t>
      </w:r>
      <w:r w:rsidR="00D37A32">
        <w:rPr>
          <w:lang w:val="en-US"/>
        </w:rPr>
        <w:t>,</w:t>
      </w:r>
      <w:r w:rsidR="003C4199">
        <w:rPr>
          <w:lang w:val="en-US"/>
        </w:rPr>
        <w:t xml:space="preserve"> </w:t>
      </w:r>
      <w:r w:rsidR="00E83CF0">
        <w:rPr>
          <w:lang w:val="en-US"/>
        </w:rPr>
        <w:t>this</w:t>
      </w:r>
      <w:r w:rsidR="006515F1">
        <w:rPr>
          <w:lang w:val="en-US"/>
        </w:rPr>
        <w:t xml:space="preserve"> hybrid swarm generated from this</w:t>
      </w:r>
      <w:r w:rsidR="00E83CF0">
        <w:rPr>
          <w:lang w:val="en-US"/>
        </w:rPr>
        <w:t xml:space="preserve"> </w:t>
      </w:r>
      <w:r w:rsidR="00914E57">
        <w:rPr>
          <w:lang w:val="en-US"/>
        </w:rPr>
        <w:t xml:space="preserve">young species pair </w:t>
      </w:r>
      <w:r w:rsidR="00A75AEE">
        <w:rPr>
          <w:lang w:val="en-US"/>
        </w:rPr>
        <w:t>shed light onto the dual role</w:t>
      </w:r>
      <w:r w:rsidR="009C673E">
        <w:rPr>
          <w:lang w:val="en-US"/>
        </w:rPr>
        <w:t>s</w:t>
      </w:r>
      <w:r w:rsidR="00A75AEE">
        <w:rPr>
          <w:lang w:val="en-US"/>
        </w:rPr>
        <w:t xml:space="preserve"> of</w:t>
      </w:r>
      <w:r w:rsidR="0046792A">
        <w:rPr>
          <w:lang w:val="en-US"/>
        </w:rPr>
        <w:t xml:space="preserve"> </w:t>
      </w:r>
      <w:proofErr w:type="spellStart"/>
      <w:r w:rsidR="0046792A">
        <w:rPr>
          <w:lang w:val="en-US"/>
        </w:rPr>
        <w:t>neosex</w:t>
      </w:r>
      <w:proofErr w:type="spellEnd"/>
      <w:r w:rsidR="0046792A">
        <w:rPr>
          <w:lang w:val="en-US"/>
        </w:rPr>
        <w:t xml:space="preserve"> chromosome </w:t>
      </w:r>
      <w:r w:rsidR="00E507E5">
        <w:rPr>
          <w:lang w:val="en-US"/>
        </w:rPr>
        <w:t>in sharing</w:t>
      </w:r>
      <w:r w:rsidR="00295C41">
        <w:rPr>
          <w:lang w:val="en-US"/>
        </w:rPr>
        <w:t xml:space="preserve"> </w:t>
      </w:r>
      <w:r w:rsidR="00541045">
        <w:rPr>
          <w:lang w:val="en-US"/>
        </w:rPr>
        <w:t xml:space="preserve">introgression </w:t>
      </w:r>
      <w:r w:rsidR="003731AD">
        <w:rPr>
          <w:lang w:val="en-US"/>
        </w:rPr>
        <w:t>at species boundary.</w:t>
      </w:r>
    </w:p>
    <w:p w14:paraId="7480B9F9" w14:textId="77777777" w:rsidR="00C700B3" w:rsidRDefault="00C700B3">
      <w:pPr>
        <w:rPr>
          <w:b/>
          <w:bCs/>
          <w:lang w:val="en-US"/>
        </w:rPr>
      </w:pPr>
    </w:p>
    <w:p w14:paraId="3CCA97AF" w14:textId="08E5D749" w:rsidR="00D6239C" w:rsidRPr="00920014" w:rsidRDefault="00B06408">
      <w:pPr>
        <w:rPr>
          <w:b/>
          <w:bCs/>
          <w:lang w:val="en-US"/>
        </w:rPr>
      </w:pPr>
      <w:r w:rsidRPr="00920014">
        <w:rPr>
          <w:b/>
          <w:bCs/>
          <w:lang w:val="en-US"/>
        </w:rPr>
        <w:t>Introduction</w:t>
      </w:r>
    </w:p>
    <w:p w14:paraId="74BF3E13" w14:textId="2E5BC7C7" w:rsidR="004E5E4D" w:rsidRDefault="00BB3D79" w:rsidP="007367F2">
      <w:pPr>
        <w:ind w:firstLine="720"/>
        <w:rPr>
          <w:color w:val="000000"/>
          <w:lang w:val="en-US"/>
        </w:rPr>
      </w:pPr>
      <w:r w:rsidRPr="007367F2">
        <w:rPr>
          <w:color w:val="000000"/>
          <w:lang w:val="en-US"/>
        </w:rPr>
        <w:t>Speciation is the fundamental process that generates the diversity of life</w:t>
      </w:r>
      <w:r w:rsidR="00657BA3" w:rsidRPr="007367F2">
        <w:rPr>
          <w:color w:val="000000"/>
          <w:lang w:val="en-US"/>
        </w:rPr>
        <w:t xml:space="preserve"> </w:t>
      </w:r>
      <w:r w:rsidRPr="007367F2">
        <w:rPr>
          <w:color w:val="000000"/>
          <w:lang w:val="en-US"/>
        </w:rPr>
        <w:fldChar w:fldCharType="begin" w:fldLock="1"/>
      </w:r>
      <w:r w:rsidR="004A6ADE">
        <w:rPr>
          <w:color w:val="000000"/>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(1)","plainTextFormattedCitation":"(1)","previouslyFormattedCitation":"(1)"},"properties":{"noteIndex":0},"schema":"https://github.com/citation-style-language/schema/raw/master/csl-citation.json"}</w:instrText>
      </w:r>
      <w:r w:rsidRPr="007367F2">
        <w:rPr>
          <w:color w:val="000000"/>
          <w:lang w:val="en-US"/>
        </w:rPr>
        <w:fldChar w:fldCharType="separate"/>
      </w:r>
      <w:r w:rsidR="006B24E5" w:rsidRPr="006B24E5">
        <w:rPr>
          <w:noProof/>
          <w:color w:val="000000"/>
          <w:lang w:val="en-US"/>
        </w:rPr>
        <w:t>(1)</w:t>
      </w:r>
      <w:r w:rsidRPr="007367F2">
        <w:rPr>
          <w:color w:val="000000"/>
          <w:lang w:val="en-US"/>
        </w:rPr>
        <w:fldChar w:fldCharType="end"/>
      </w:r>
      <w:r w:rsidR="0092283B">
        <w:rPr>
          <w:color w:val="000000"/>
          <w:lang w:val="en-US"/>
        </w:rPr>
        <w:t>, yet the underlying genomic mechanism of speciation is not well-understood</w:t>
      </w:r>
      <w:r w:rsidR="006E12E5">
        <w:rPr>
          <w:color w:val="000000"/>
          <w:lang w:val="en-US"/>
        </w:rPr>
        <w:t xml:space="preserve"> </w:t>
      </w:r>
      <w:r w:rsidR="006E12E5">
        <w:rPr>
          <w:color w:val="000000"/>
          <w:lang w:val="en-US"/>
        </w:rPr>
        <w:fldChar w:fldCharType="begin" w:fldLock="1"/>
      </w:r>
      <w:r w:rsidR="006E12E5">
        <w:rPr>
          <w:color w:val="000000"/>
          <w:lang w:val="en-US"/>
        </w:rPr>
        <w:instrText>ADDIN CSL_CITATION {"citationItems":[{"id":"ITEM-1","itemData":{"DOI":"10.1111/mec.13557","ISSN":"1365294X","abstract":"Hybridization among diverging lineages is common in nature. Genomic data provide a special opportunity to characterize the history of hybridization and the genetic basis of speciation. We review existing methods and empirical studies to identify recent advances in the genomics of hybridization, as well as issues that need to be addressed. Notable progress has been made in the development of methods for detecting hybridization and inferring individual ancestries. However, few approaches reconstruct the magnitude and timing of gene flow, estimate the fitness of hybrids or incorporate knowledge of recombination rate. Empirical studies indicate that the genomic consequences of hybridization are complex, including a highly heterogeneous landscape of differentiation. Inferred characteristics of hybridization differ substantially among species groups. Loci showing unusual patterns - which may contribute to reproductive barriers - are usually scattered throughout the genome, with potential enrichment in sex chromosomes and regions of reduced recombination. We caution against the growing trend of interpreting genomic variation in summary statistics across genomes as evidence of differential gene flow. We argue that converting genomic patterns into useful inferences about hybridization will ultimately require models and methods that directly incorporate key ingredients of speciation, including the dynamic nature of gene flow, selection acting in hybrid populations and recombination rate variation.","author":[{"dropping-particle":"","family":"Payseur","given":"Bret A.","non-dropping-particle":"","parse-names":false,"suffix":""},{"dropping-particle":"","family":"Rieseberg","given":"Loren H.","non-dropping-particle":"","parse-names":false,"suffix":""}],"container-title":"Molecular ecology","id":"ITEM-1","issued":{"date-parts":[["2016"]]},"title":"A genomic perspective on hybridization and speciation","type":"article"},"uris":["http://www.mendeley.com/documents/?uuid=9f75a086-f723-43f8-8ede-61a5cce56ac6"]},{"id":"ITEM-2","itemData":{"DOI":"10.1098/rstb.2011.0263","ISSN":"14712970","abstract":"Speciation is a fundamental process responsible for the diversity of life. Progress has been made in detecting individual 'speciation genes' that cause reproductive isolation. In contrast, until recently, less attention has been given to genome-wide patterns of divergence during speciation. Thus, major questions remain concerning how individual speciation genes are arrayed within the genome, and how this affects speciation. This theme issue is dedicated to exploring this genomic perspective of speciation. Given recent sequencing and computational advances that now allow genomic analyses in most organisms, the goal is to help move the field towards a more integrative approach. This issue draws upon empirical studies in plants and animals, and theoretical work, to review and further document patterns of genomic divergence. In turn, these studies begin to disentangle the role that different processes, such as natural selection, gene flow and recombination rate, play in generating observed patterns. These factors are considered in the context of how genomes diverge as speciation unfolds, from beginning to end. The collective results point to how experimental work is now required, in conjunction with theory and sequencing studies, to move the field from descriptive studies of patterns of divergence towards a predictive framework that tackles the causes and consequences of genome-wide patterns. © 2011 The Royal Society.","author":[{"dropping-particle":"","family":"Nosil","given":"Patrik","non-dropping-particle":"","parse-names":false,"suffix":""},{"dropping-particle":"","family":"Feder","given":"Jeffrey L.","non-dropping-particle":"","parse-names":false,"suffix":""}],"container-title":"Philosophical Transactions of the Royal Society B: Biological Sciences","id":"ITEM-2","issue":"1587","issued":{"date-parts":[["2012"]]},"page":"332-42","title":"Genomic divergence during speciation: Causes and consequences","type":"article-journal","volume":"367"},"uris":["http://www.mendeley.com/documents/?uuid=4c8c60cc-811e-44e3-be1f-6b66e725a203"]},{"id":"ITEM-3","itemData":{"DOI":"10.1093/biolinnean/bly063","ISSN":"10958312","abstract":"As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Society","id":"ITEM-3","issued":{"date-parts":[["2018"]]},"page":"561–583","title":"What is Speciation Genomics? The roles of ecology, gene flow, and genomic architecture in the formation of species","type":"article-journal","volume":"124"},"uris":["http://www.mendeley.com/documents/?uuid=1c168c4a-0c79-424f-b29a-40ada896dd0d"]},{"id":"ITEM-4","itemData":{"DOI":"10.1038/nrg3644","ISSN":"14710064","abstract":"Speciation is a fundamental evolutionary process, the knowledge of which is crucial for understanding the origins of biodiversity. Genomic approaches are an increasingly important aspect of this research field. We review current understanding of genome-wide effects of accumulating reproductive isolation and of genomic properties that influence the process of speciation. Building on this work, we identify emergent trends and gaps in our understanding, propose new approaches to more fully integrate genomics into speciation research, translate speciation theory into hypotheses that are testable using genomic tools and provide an integrative definition of the field of speciation genomics.","author":[{"dropping-particle":"","family":"Seehausen","given":"Ole","non-dropping-particle":"","parse-names":false,"suffix":""},{"dropping-particle":"","family":"Butlin","given":"Roger K.","non-dropping-particle":"","parse-names":false,"suffix":""},{"dropping-particle":"","family":"Keller","given":"Irene","non-dropping-particle":"","parse-names":false,"suffix":""},{"dropping-particle":"","family":"Wagner","given":"Catherine E.","non-dropping-particle":"","parse-names":false,"suffix":""},{"dropping-particle":"","family":"Boughman","given":"Janette W.","non-dropping-particle":"","parse-names":false,"suffix":""},{"dropping-particle":"","family":"Hohenlohe","given":"Paul A.","non-dropping-particle":"","parse-names":false,"suffix":""},{"dropping-particle":"","family":"Peichel","given":"Catherine L.","non-dropping-particle":"","parse-names":false,"suffix":""},{"dropping-particle":"","family":"Saetre","given":"Glenn Peter","non-dropping-particle":"","parse-names":false,"suffix":""},{"dropping-particle":"","family":"Bank","given":"Claudia","non-dropping-particle":"","parse-names":false,"suffix":""},{"dropping-particle":"","family":"Brännström","given":"Åke","non-dropping-particle":"","parse-names":false,"suffix":""},{"dropping-particle":"","family":"Brelsford","given":"Alan","non-dropping-particle":"","parse-names":false,"suffix":""},{"dropping-particle":"","family":"Clarkson","given":"Chris S.","non-dropping-particle":"","parse-names":false,"suffix":""},{"dropping-particle":"","family":"Eroukhmanoff","given":"Fabrice","non-dropping-particle":"","parse-names":false,"suffix":""},{"dropping-particle":"","family":"Feder","given":"Jeffrey L.","non-dropping-particle":"","parse-names":false,"suffix":""},{"dropping-particle":"","family":"Fischer","given":"Martin C.","non-dropping-particle":"","parse-names":false,"suffix":""},{"dropping-particle":"","family":"Foote","given":"Andrew D.","non-dropping-particle":"","parse-names":false,"suffix":""},{"dropping-particle":"","family":"Foote","given":"Andrew D.","non-dropping-particle":"","parse-names":false,"suffix":""},{"dropping-particle":"","family":"Franchini","given":"Paolo","non-dropping-particle":"","parse-names":false,"suffix":""},{"dropping-particle":"","family":"Jiggins","given":"Chris D.","non-dropping-particle":"","parse-names":false,"suffix":""},{"dropping-particle":"","family":"Jones","given":"Felicity C.","non-dropping-particle":"","parse-names":false,"suffix":""},{"dropping-particle":"","family":"Lindholm","given":"Anna K.","non-dropping-particle":"","parse-names":false,"suffix":""},{"dropping-particle":"","family":"Lucek","given":"Kay","non-dropping-particle":"","parse-names":false,"suffix":""},{"dropping-particle":"","family":"Maan","given":"Martine E.","non-dropping-particle":"","parse-names":false,"suffix":""},{"dropping-particle":"","family":"Marques","given":"David A.","non-dropping-particle":"","parse-names":false,"suffix":""},{"dropping-particle":"","family":"Marques","given":"David A.","non-dropping-particle":"","parse-names":false,"suffix":""},{"dropping-particle":"","family":"Martin","given":"Simon H.","non-dropping-particle":"","parse-names":false,"suffix":""},{"dropping-particle":"","family":"Matthews","given":"Blake","non-dropping-particle":"","parse-names":false,"suffix":""},{"dropping-particle":"","family":"Meier","given":"Joana I.","non-dropping-particle":"","parse-names":false,"suffix":""},{"dropping-particle":"","family":"Meier","given":"Joana I.","non-dropping-particle":"","parse-names":false,"suffix":""},{"dropping-particle":"","family":"Möst","given":"Markus","non-dropping-particle":"","parse-names":false,"suffix":""},{"dropping-particle":"","family":"Möst","given":"Markus","non-dropping-particle":"","parse-names":false,"suffix":""},{"dropping-particle":"","family":"Nachman","given":"Michael W.","non-dropping-particle":"","parse-names":false,"suffix":""},{"dropping-particle":"","family":"Nonaka","given":"Etsuko","non-dropping-particle":"","parse-names":false,"suffix":""},{"dropping-particle":"","family":"Rennison","given":"Diana J.","non-dropping-particle":"","parse-names":false,"suffix":""},{"dropping-particle":"","family":"Schwarzer","given":"Julia","non-dropping-particle":"","parse-names":false,"suffix":""},{"dropping-particle":"","family":"Schwarzer","given":"Julia","non-dropping-particle":"","parse-names":false,"suffix":""},{"dropping-particle":"","family":"Schwarzer","given":"Julia","non-dropping-particle":"","parse-names":false,"suffix":""},{"dropping-particle":"","family":"Watson","given":"Eric T.","non-dropping-particle":"","parse-names":false,"suffix":""},{"dropping-particle":"","family":"Westram","given":"Anja M.","non-dropping-particle":"","parse-names":false,"suffix":""},{"dropping-particle":"","family":"Widmer","given":"Alex","non-dropping-particle":"","parse-names":false,"suffix":""}],"container-title":"Nature Reviews Genetics","id":"ITEM-4","issued":{"date-parts":[["2014"]]},"page":"176-192","title":"Genomics and the origin of species","type":"article-journal","volume":"15"},"uris":["http://www.mendeley.com/documents/?uuid=2402aa43-486d-4571-b320-679367fe1335"]}],"mendeley":{"formattedCitation":"(2–5)","plainTextFormattedCitation":"(2–5)","previouslyFormattedCitation":"(2–5)"},"properties":{"noteIndex":0},"schema":"https://github.com/citation-style-language/schema/raw/master/csl-citation.json"}</w:instrText>
      </w:r>
      <w:r w:rsidR="006E12E5">
        <w:rPr>
          <w:color w:val="000000"/>
          <w:lang w:val="en-US"/>
        </w:rPr>
        <w:fldChar w:fldCharType="separate"/>
      </w:r>
      <w:r w:rsidR="006E12E5" w:rsidRPr="006E12E5">
        <w:rPr>
          <w:noProof/>
          <w:color w:val="000000"/>
          <w:lang w:val="en-US"/>
        </w:rPr>
        <w:t>(2–5)</w:t>
      </w:r>
      <w:r w:rsidR="006E12E5">
        <w:rPr>
          <w:color w:val="000000"/>
          <w:lang w:val="en-US"/>
        </w:rPr>
        <w:fldChar w:fldCharType="end"/>
      </w:r>
      <w:r w:rsidRPr="007367F2">
        <w:rPr>
          <w:color w:val="000000"/>
          <w:lang w:val="en-US"/>
        </w:rPr>
        <w:t xml:space="preserve">. </w:t>
      </w:r>
      <w:r w:rsidR="008B1FFB">
        <w:rPr>
          <w:color w:val="000000"/>
          <w:lang w:val="en-US"/>
        </w:rPr>
        <w:t>There has been accruing evidence that sex chromosome</w:t>
      </w:r>
      <w:r w:rsidR="0031263A">
        <w:rPr>
          <w:color w:val="000000"/>
          <w:lang w:val="en-US"/>
        </w:rPr>
        <w:t xml:space="preserve">s </w:t>
      </w:r>
      <w:r w:rsidR="009B31DC">
        <w:rPr>
          <w:color w:val="000000"/>
          <w:lang w:val="en-US"/>
        </w:rPr>
        <w:t xml:space="preserve">disproportionately </w:t>
      </w:r>
      <w:r w:rsidR="00C56833">
        <w:rPr>
          <w:color w:val="000000"/>
          <w:lang w:val="en-US"/>
        </w:rPr>
        <w:t>repre</w:t>
      </w:r>
      <w:r w:rsidR="000317E5">
        <w:rPr>
          <w:color w:val="000000"/>
          <w:lang w:val="en-US"/>
        </w:rPr>
        <w:t>se</w:t>
      </w:r>
      <w:r w:rsidR="00C56833">
        <w:rPr>
          <w:color w:val="000000"/>
          <w:lang w:val="en-US"/>
        </w:rPr>
        <w:t xml:space="preserve">nt </w:t>
      </w:r>
      <w:r w:rsidR="000317E5">
        <w:rPr>
          <w:color w:val="000000"/>
          <w:lang w:val="en-US"/>
        </w:rPr>
        <w:t xml:space="preserve">genomic </w:t>
      </w:r>
      <w:r w:rsidR="009B31DC">
        <w:rPr>
          <w:color w:val="000000"/>
          <w:lang w:val="en-US"/>
        </w:rPr>
        <w:t>differentiation among diverging lineages</w:t>
      </w:r>
      <w:r w:rsidR="00B649C8">
        <w:rPr>
          <w:color w:val="000000"/>
          <w:lang w:val="en-US"/>
        </w:rPr>
        <w:t xml:space="preserve"> </w:t>
      </w:r>
      <w:r w:rsidR="00B649C8">
        <w:rPr>
          <w:color w:val="000000"/>
          <w:lang w:val="en-US"/>
        </w:rPr>
        <w:fldChar w:fldCharType="begin" w:fldLock="1"/>
      </w:r>
      <w:r w:rsidR="00C95703">
        <w:rPr>
          <w:color w:val="000000"/>
          <w:lang w:val="en-US"/>
        </w:rPr>
        <w:instrText>ADDIN CSL_CITATION {"citationItems":[{"id":"ITEM-1","itemData":{"DOI":"10.1111/mec.14777","ISSN":"1365294X","PMID":"29940087","abstract":"The ubiquity of the “two rules of speciation”—Haldane's rule and the large X-effect—implies a general, special role for sex chromosomes in the evolution of intrinsic postzygotic reproductive isolation. The recent proliferation of genome-scale analyses has revealed two further general observations: (a) complex speciation involving some form of gene flow is not uncommon, and (b) sex chromosomes in male- and in female-heterogametic taxa tend to show elevated differentiation relative to autosomes. Together, these observations are consistent with speciation histories in which population genetic differentiation at autosomal loci is reduced by gene flow while natural selection against hybrid incompatibilities renders sex chromosomes relatively refractory to gene flow. Here, I summarize multilocus population genetic and population genomic evidence for greater differentiation on the X (or Z) vs. the autosomes and consider the possible causes. I review common population genetic circumstances involving no selection and/or no interspecific gene flow that are nevertheless expected to elevate differentiation on sex chromosomes relative to autosomes. I then review theory for why large X-effects exist for hybrid incompatibilities and, more generally, for loci mediating local adaptation. The observed levels of sex chromosome vs. autosomal differentiation, in many cases, appear consistent with simple explanations requiring neither large X-effects nor gene flow. Discerning signatures of large X-effects during complex speciation will therefore require analyses that go beyond chromosome-scale summaries of population genetic differentiation, explicitly test for differential introgression, and/or integrate experimental genetic data.","author":[{"dropping-particle":"","family":"Presgraves","given":"Daven C.","non-dropping-particle":"","parse-names":false,"suffix":""}],"container-title":"Molecular Ecology","id":"ITEM-1","issue":"19","issued":{"date-parts":[["2018"]]},"page":"3822-3830","title":"Evaluating genomic signatures of “the large X-effect” during complex speciation","type":"article-journal","volume":"27"},"uris":["http://www.mendeley.com/documents/?uuid=0ee7671e-f69a-4864-ad99-bdc27ad26718"]},{"id":"ITEM-2","itemData":{"DOI":"10.1371/journal.pbio.0050243","ISSN":"15449173","PMID":"17850182","abstract":"Postzygotic reproductive isolation is characterized by two striking empirical patterns. The first is Haldane's rule - the preferential inviability or sterility of species hybrids of the heterogametic (XY) sex. The second is the so-called large X effect - substitution of one species's X chromosome for another's has a disproportionately large effect on hybrid fitness compared to similar substitution of an autosome. Although the first rule has been well-established, the second rule remains controversial. Here, we dissect the genetic causes of these two rules using a genome-wide introgression analysis of Drosophila mauritiana chromosome segments in an otherwise D. sechellia genetic background. We find that recessive hybrid incompatibilities outnumber dominant ones and that hybrid male steriles outnumber all other types of incompatibility, consistent with the dominance and faster-male theories of Haldane's rule, respectively. We also find that, although X-linked and autosomal introgressions are of similar size, most X-linked introgressions cause hybrid male sterility (60%) whereas few autosomal introgressions do (18%). Our results thus confirm the large X effect and identify its proximate cause: incompatibilities causing hybrid male sterility have a higher density on the X chromosome than on the autosomes. We evaluate several hypotheses for the evolutionary cause of this excess of X-linked hybrid male sterility. © 2007 Masly and Presgraves.","author":[{"dropping-particle":"","family":"Masly","given":"John P.","non-dropping-particle":"","parse-names":false,"suffix":""},{"dropping-particle":"","family":"Presgraves","given":"Daven C.","non-dropping-particle":"","parse-names":false,"suffix":""}],"container-title":"PLoS Biology","id":"ITEM-2","issued":{"date-parts":[["2007"]]},"page":"e243","title":"High-resolution genome-wide dissection of the two rules of speciation in Drosophila","type":"article-journal","volume":"5"},"uris":["http://www.mendeley.com/documents/?uuid=af44f358-f3f9-4a58-88a6-3eb6a05708f5"]},{"id":"ITEM-3","itemData":{"DOI":"10.1111/mec.14577","ISSN":"1365294X","PMID":"29624756","abstract":"Because sex chromosomes, by definition, carry genes that determine sex, mutations that alter their structural and functional stability can have immediate consequences for the individual by reducing fertility, but also for a species by altering the sex ratio. Moreover, the sex-specific segregation patterns of heteromorphic sex chromosomes make them havens for selfish genetic elements that not only create suboptimal sex ratios but can also foster sexual antagonism. Compensatory mutations to mitigate antagonism or return sex ratios to a Fisherian optimum can create hybrid incompatibility and establish reproductive barriers leading to species divergence. The destabilizing influence of these selfish elements is often manifest within populations as copy number variants (CNVs) in satellite repeats and transposable elements (TE) or as CNVs involving sex-determining genes, or genes essential to fertility and sex chromosome dosage compensation. This review catalogs several examples of well-studied sex chromosome CNVs in Drosophilids and mammals that underlie instances of meiotic drive, hybrid incompatibility and disruptions to sex differentiation and sex chromosome dosage compensation. While it is difficult to pinpoint a direct cause/effect relationship between these sex chromosome CNVs and speciation, it is easy to see how their effects in creating imbalances between the sexes, and the compensatory mutations to restore balance, can lead to lineage splitting and species formation.","author":[{"dropping-particle":"","family":"O'Neill","given":"Michael J.","non-dropping-particle":"","parse-names":false,"suffix":""},{"dropping-particle":"","family":"O'Neill","given":"Rachel J.","non-dropping-particle":"","parse-names":false,"suffix":""}],"container-title":"Molecular Ecology","id":"ITEM-3","issued":{"date-parts":[["2018"]]},"title":"Sex chromosome repeats tip the balance towards speciation","type":"article"},"uris":["http://www.mendeley.com/documents/?uuid=e58b9a3a-9ee0-4113-a301-09908330b54c"]},{"id":"ITEM-4","itemData":{"DOI":"10.1038/hdy.2008.93","ISSN":"0018067X","PMID":"18781167","abstract":"Identification of genes involved in reproductive isolation opens novel ways to investigate links between stages of the speciation process. Are the genes coding for ecological adaptations and sexual isolation the same that eventually lead to hybrid sterility and inviability? We review the role of sex-linked genes at different stages of speciation based on four main differences between sex chromosomes and autosomes; (1) relative speed of evolution, (2) non-random accumulation of genes, (3) exposure of incompatible recessive genes in hybrids and (4) recombination rate. At early stages of population divergence ecological differences appear mainly determined by autosomal genes, but fast-evolving sex-linked genes are likely to play an important role for the evolution of sexual isolation by coding for traits with sex-specific fitness effects (for example, primary and secondary sexual traits). Empirical evidence supports this expectation but mainly in female-heterogametic taxa. By contrast, there is clear evidence for both strong X- and Z-linkage of hybrid sterility and inviability at later stages of speciation. Hence genes coding for sexual isolation traits are more likely to eventually cause hybrid sterility when they are sex-linked. We conclude that the link between sexual isolation and evolution of hybrid sterility is more intuitive in male-heterogametic taxa because recessive sexually antagonistic genes are expected to quickly accumulate on the X-chromosome. However, the broader range of sexual traits that are expected to accumulate on the Z-chromosome may facilitate adaptive speciation in female-heterogametic species by allowing male signals and female preferences to remain in linkage disequilibrium despite periods of gene flow. © 2009 Macmillan Publishers Limited All rights reserved.","author":[{"dropping-particle":"","family":"Qvarnström","given":"A.","non-dropping-particle":"","parse-names":false,"suffix":""},{"dropping-particle":"","family":"Bailey","given":"R. I.","non-dropping-particle":"","parse-names":false,"suffix":""}],"container-title":"Heredity","id":"ITEM-4","issued":{"date-parts":[["2009"]]},"title":"Speciation through evolution of sex-linked genes","type":"article"},"uris":["http://www.mendeley.com/documents/?uuid=060edfa6-ce47-4d79-b15d-d903f255bb93"]}],"mendeley":{"formattedCitation":"(6–9)","plainTextFormattedCitation":"(6–9)","previouslyFormattedCitation":"(6–9)"},"properties":{"noteIndex":0},"schema":"https://github.com/citation-style-language/schema/raw/master/csl-citation.json"}</w:instrText>
      </w:r>
      <w:r w:rsidR="00B649C8">
        <w:rPr>
          <w:color w:val="000000"/>
          <w:lang w:val="en-US"/>
        </w:rPr>
        <w:fldChar w:fldCharType="separate"/>
      </w:r>
      <w:r w:rsidR="006E12E5" w:rsidRPr="006E12E5">
        <w:rPr>
          <w:noProof/>
          <w:color w:val="000000"/>
          <w:lang w:val="en-US"/>
        </w:rPr>
        <w:t>(6–9)</w:t>
      </w:r>
      <w:r w:rsidR="00B649C8">
        <w:rPr>
          <w:color w:val="000000"/>
          <w:lang w:val="en-US"/>
        </w:rPr>
        <w:fldChar w:fldCharType="end"/>
      </w:r>
      <w:r w:rsidR="00B510E3">
        <w:rPr>
          <w:color w:val="000000"/>
          <w:lang w:val="en-US"/>
        </w:rPr>
        <w:t xml:space="preserve">. </w:t>
      </w:r>
      <w:r w:rsidR="00E56260">
        <w:rPr>
          <w:color w:val="000000"/>
          <w:lang w:val="en-US"/>
        </w:rPr>
        <w:t>H</w:t>
      </w:r>
      <w:r w:rsidR="00B649C8">
        <w:rPr>
          <w:color w:val="000000"/>
          <w:lang w:val="en-US"/>
        </w:rPr>
        <w:t>owever, h</w:t>
      </w:r>
      <w:r w:rsidR="00E56260">
        <w:rPr>
          <w:color w:val="000000"/>
          <w:lang w:val="en-US"/>
        </w:rPr>
        <w:t xml:space="preserve">ow does sex chromosome evolution </w:t>
      </w:r>
      <w:proofErr w:type="gramStart"/>
      <w:r w:rsidR="00C96ED1">
        <w:rPr>
          <w:color w:val="000000"/>
          <w:lang w:val="en-US"/>
        </w:rPr>
        <w:t>facilitates</w:t>
      </w:r>
      <w:proofErr w:type="gramEnd"/>
      <w:r w:rsidR="00C96ED1">
        <w:rPr>
          <w:color w:val="000000"/>
          <w:lang w:val="en-US"/>
        </w:rPr>
        <w:t xml:space="preserve"> </w:t>
      </w:r>
      <w:r w:rsidR="006E12E5">
        <w:rPr>
          <w:color w:val="000000"/>
          <w:lang w:val="en-US"/>
        </w:rPr>
        <w:t xml:space="preserve">genomic differentiation </w:t>
      </w:r>
      <w:r w:rsidR="00734252">
        <w:rPr>
          <w:color w:val="000000"/>
          <w:lang w:val="en-US"/>
        </w:rPr>
        <w:t>underlying</w:t>
      </w:r>
      <w:r w:rsidR="006E12E5">
        <w:rPr>
          <w:color w:val="000000"/>
          <w:lang w:val="en-US"/>
        </w:rPr>
        <w:t xml:space="preserve"> </w:t>
      </w:r>
      <w:r w:rsidR="00C96ED1">
        <w:rPr>
          <w:color w:val="000000"/>
          <w:lang w:val="en-US"/>
        </w:rPr>
        <w:t xml:space="preserve">speciation remains an open question. </w:t>
      </w:r>
    </w:p>
    <w:p w14:paraId="67A1CC11" w14:textId="6992B792" w:rsidR="00F66240" w:rsidRPr="007367F2" w:rsidRDefault="00D30AF6" w:rsidP="00A62C7F">
      <w:pPr>
        <w:ind w:firstLine="720"/>
        <w:rPr>
          <w:color w:val="000000"/>
          <w:lang w:val="en-US"/>
        </w:rPr>
      </w:pPr>
      <w:r w:rsidRPr="007367F2">
        <w:rPr>
          <w:color w:val="000000"/>
          <w:lang w:val="en-US"/>
        </w:rPr>
        <w:t>The genomic mechanisms shaping introgression at species boundary of diverging and/or recently diverged lineages discloses the intrinsic mechanisms of speciation.</w:t>
      </w:r>
      <w:r w:rsidR="00F744FA">
        <w:rPr>
          <w:color w:val="000000"/>
          <w:lang w:val="en-US"/>
        </w:rPr>
        <w:t xml:space="preserve"> </w:t>
      </w:r>
      <w:r w:rsidR="00C51CD7" w:rsidRPr="007367F2">
        <w:rPr>
          <w:color w:val="000000"/>
          <w:lang w:val="en-US"/>
        </w:rPr>
        <w:t xml:space="preserve">Here we </w:t>
      </w:r>
      <w:r w:rsidR="00316A8F" w:rsidRPr="007367F2">
        <w:rPr>
          <w:color w:val="000000"/>
          <w:lang w:val="en-US"/>
        </w:rPr>
        <w:t xml:space="preserve">investigated the </w:t>
      </w:r>
      <w:r w:rsidR="00B76A13">
        <w:rPr>
          <w:color w:val="000000"/>
          <w:lang w:val="en-US"/>
        </w:rPr>
        <w:t xml:space="preserve">behavior of </w:t>
      </w:r>
      <w:r w:rsidR="00B649C8">
        <w:rPr>
          <w:color w:val="000000"/>
          <w:lang w:val="en-US"/>
        </w:rPr>
        <w:t>a</w:t>
      </w:r>
      <w:r w:rsidR="00B76A13">
        <w:rPr>
          <w:color w:val="000000"/>
          <w:lang w:val="en-US"/>
        </w:rPr>
        <w:t xml:space="preserve"> young sex chromosome</w:t>
      </w:r>
      <w:r w:rsidR="009E7BDB" w:rsidRPr="007367F2">
        <w:rPr>
          <w:color w:val="000000"/>
          <w:lang w:val="en-US"/>
        </w:rPr>
        <w:t xml:space="preserve"> </w:t>
      </w:r>
      <w:r w:rsidR="00B649C8">
        <w:rPr>
          <w:color w:val="000000"/>
          <w:lang w:val="en-US"/>
        </w:rPr>
        <w:t>(</w:t>
      </w:r>
      <w:r w:rsidR="00BD372F">
        <w:rPr>
          <w:color w:val="000000"/>
          <w:lang w:val="en-US"/>
        </w:rPr>
        <w:t>due to the recent</w:t>
      </w:r>
      <w:r w:rsidR="00B649C8">
        <w:rPr>
          <w:color w:val="000000"/>
          <w:lang w:val="en-US"/>
        </w:rPr>
        <w:t xml:space="preserve"> fusion between the autosome and original sex chromosome) </w:t>
      </w:r>
      <w:r w:rsidR="005A0AF6">
        <w:rPr>
          <w:color w:val="000000"/>
          <w:lang w:val="en-US"/>
        </w:rPr>
        <w:t xml:space="preserve">over </w:t>
      </w:r>
      <w:r w:rsidR="006E62C0">
        <w:rPr>
          <w:color w:val="000000"/>
          <w:lang w:val="en-US"/>
        </w:rPr>
        <w:t xml:space="preserve">28 </w:t>
      </w:r>
      <w:r w:rsidR="005A0AF6">
        <w:rPr>
          <w:color w:val="000000"/>
          <w:lang w:val="en-US"/>
        </w:rPr>
        <w:t>generations of</w:t>
      </w:r>
      <w:r w:rsidR="00B76A13">
        <w:rPr>
          <w:color w:val="000000"/>
          <w:lang w:val="en-US"/>
        </w:rPr>
        <w:t xml:space="preserve"> hybridization</w:t>
      </w:r>
      <w:r w:rsidR="00993F42" w:rsidRPr="007367F2">
        <w:rPr>
          <w:color w:val="000000"/>
          <w:lang w:val="en-US"/>
        </w:rPr>
        <w:t xml:space="preserve"> between</w:t>
      </w:r>
      <w:r w:rsidR="00B76A13">
        <w:rPr>
          <w:color w:val="000000"/>
          <w:lang w:val="en-US"/>
        </w:rPr>
        <w:t xml:space="preserve"> a</w:t>
      </w:r>
      <w:r w:rsidR="00993F42" w:rsidRPr="007367F2">
        <w:rPr>
          <w:color w:val="000000"/>
          <w:lang w:val="en-US"/>
        </w:rPr>
        <w:t xml:space="preserve"> </w:t>
      </w:r>
      <w:r w:rsidR="003818DF" w:rsidRPr="007367F2">
        <w:rPr>
          <w:color w:val="000000"/>
          <w:lang w:val="en-US"/>
        </w:rPr>
        <w:t>recently diverged sister species</w:t>
      </w:r>
      <w:r w:rsidR="00CE2FE7" w:rsidRPr="007367F2">
        <w:rPr>
          <w:color w:val="000000"/>
          <w:lang w:val="en-US"/>
        </w:rPr>
        <w:t>.</w:t>
      </w:r>
      <w:r w:rsidR="00DE0C93" w:rsidRPr="007367F2">
        <w:rPr>
          <w:color w:val="000000"/>
          <w:lang w:val="en-US"/>
        </w:rPr>
        <w:t xml:space="preserve"> </w:t>
      </w:r>
      <w:r w:rsidR="000A5F99" w:rsidRPr="007367F2">
        <w:rPr>
          <w:color w:val="000000"/>
          <w:lang w:val="en-US"/>
        </w:rPr>
        <w:t xml:space="preserve">Hybrid swarms </w:t>
      </w:r>
      <w:r w:rsidR="00CE1759">
        <w:rPr>
          <w:color w:val="000000"/>
          <w:lang w:val="en-US"/>
        </w:rPr>
        <w:t xml:space="preserve">undergoing </w:t>
      </w:r>
      <w:r w:rsidR="00D739B8">
        <w:rPr>
          <w:color w:val="000000"/>
          <w:lang w:val="en-US"/>
        </w:rPr>
        <w:t>hybridization</w:t>
      </w:r>
      <w:r w:rsidR="00694A6A">
        <w:rPr>
          <w:color w:val="000000"/>
          <w:lang w:val="en-US"/>
        </w:rPr>
        <w:t xml:space="preserve"> </w:t>
      </w:r>
      <w:r w:rsidR="000A5F99" w:rsidRPr="007367F2">
        <w:rPr>
          <w:color w:val="000000"/>
          <w:lang w:val="en-US"/>
        </w:rPr>
        <w:t xml:space="preserve">over multiple generations and </w:t>
      </w:r>
      <w:r w:rsidR="0035026F">
        <w:rPr>
          <w:color w:val="000000"/>
          <w:lang w:val="en-US"/>
        </w:rPr>
        <w:t>can reveal</w:t>
      </w:r>
      <w:r w:rsidR="009D17B0">
        <w:rPr>
          <w:color w:val="000000"/>
          <w:lang w:val="en-US"/>
        </w:rPr>
        <w:t xml:space="preserve"> </w:t>
      </w:r>
      <w:r w:rsidR="00953426" w:rsidRPr="007367F2">
        <w:rPr>
          <w:color w:val="000000"/>
          <w:lang w:val="en-US"/>
        </w:rPr>
        <w:t>the extent and direction of introgression in different parts of the genome</w:t>
      </w:r>
      <w:r w:rsidR="00AC5CE1">
        <w:rPr>
          <w:color w:val="000000"/>
          <w:lang w:val="en-US"/>
        </w:rPr>
        <w:t>.</w:t>
      </w:r>
      <w:r w:rsidR="00953426" w:rsidRPr="007367F2">
        <w:rPr>
          <w:color w:val="000000"/>
          <w:lang w:val="en-US"/>
        </w:rPr>
        <w:t xml:space="preserve"> </w:t>
      </w:r>
    </w:p>
    <w:p w14:paraId="50DB9628" w14:textId="51688136" w:rsidR="00BE5D19" w:rsidRPr="007367F2" w:rsidRDefault="00317CD7" w:rsidP="00E20CAC">
      <w:pPr>
        <w:ind w:firstLine="720"/>
        <w:rPr>
          <w:color w:val="000000"/>
          <w:lang w:val="en-US"/>
        </w:rPr>
      </w:pPr>
      <w:r w:rsidRPr="007367F2">
        <w:rPr>
          <w:color w:val="000000"/>
          <w:lang w:val="en-US"/>
        </w:rPr>
        <w:t xml:space="preserve">The </w:t>
      </w:r>
      <w:r w:rsidR="000D5332">
        <w:rPr>
          <w:color w:val="000000"/>
          <w:lang w:val="en-US"/>
        </w:rPr>
        <w:t xml:space="preserve">sister </w:t>
      </w:r>
      <w:r w:rsidR="00196F1C">
        <w:rPr>
          <w:color w:val="000000"/>
          <w:lang w:val="en-US"/>
        </w:rPr>
        <w:t xml:space="preserve">species </w:t>
      </w:r>
      <w:r w:rsidR="003A41DE" w:rsidRPr="00D54E33">
        <w:rPr>
          <w:i/>
          <w:iCs/>
          <w:color w:val="000000"/>
          <w:lang w:val="en-US"/>
        </w:rPr>
        <w:t xml:space="preserve">Drosophila </w:t>
      </w:r>
      <w:proofErr w:type="spellStart"/>
      <w:r w:rsidR="003A41DE" w:rsidRPr="00D54E33">
        <w:rPr>
          <w:i/>
          <w:iCs/>
          <w:color w:val="000000"/>
          <w:lang w:val="en-US"/>
        </w:rPr>
        <w:t>albomicans</w:t>
      </w:r>
      <w:proofErr w:type="spellEnd"/>
      <w:r w:rsidR="003A41DE" w:rsidRPr="007367F2">
        <w:rPr>
          <w:color w:val="000000"/>
          <w:lang w:val="en-US"/>
        </w:rPr>
        <w:t xml:space="preserve"> </w:t>
      </w:r>
      <w:r w:rsidR="00A62C7F">
        <w:rPr>
          <w:color w:val="000000"/>
          <w:lang w:val="en-US"/>
        </w:rPr>
        <w:t>(</w:t>
      </w:r>
      <w:r w:rsidR="00896028">
        <w:rPr>
          <w:color w:val="000000"/>
          <w:lang w:val="en-US"/>
        </w:rPr>
        <w:t xml:space="preserve">distributed in the Asia Pacific island chain, </w:t>
      </w:r>
      <w:r w:rsidR="00A62C7F">
        <w:rPr>
          <w:color w:val="000000"/>
          <w:lang w:val="en-US"/>
        </w:rPr>
        <w:t xml:space="preserve">abbreviated as </w:t>
      </w:r>
      <w:proofErr w:type="spellStart"/>
      <w:r w:rsidR="00A62C7F">
        <w:rPr>
          <w:color w:val="000000"/>
          <w:lang w:val="en-US"/>
        </w:rPr>
        <w:t>alb</w:t>
      </w:r>
      <w:proofErr w:type="spellEnd"/>
      <w:r w:rsidR="00F54AD3">
        <w:rPr>
          <w:color w:val="000000"/>
          <w:lang w:val="en-US"/>
        </w:rPr>
        <w:t xml:space="preserve"> hereon</w:t>
      </w:r>
      <w:r w:rsidR="00A62C7F">
        <w:rPr>
          <w:color w:val="000000"/>
          <w:lang w:val="en-US"/>
        </w:rPr>
        <w:t xml:space="preserve">) </w:t>
      </w:r>
      <w:r w:rsidR="007A71CC" w:rsidRPr="007367F2">
        <w:rPr>
          <w:color w:val="000000"/>
          <w:lang w:val="en-US"/>
        </w:rPr>
        <w:t xml:space="preserve">and </w:t>
      </w:r>
      <w:r w:rsidR="007A71CC" w:rsidRPr="00D54E33">
        <w:rPr>
          <w:i/>
          <w:iCs/>
          <w:color w:val="000000"/>
          <w:lang w:val="en-US"/>
        </w:rPr>
        <w:t xml:space="preserve">D. </w:t>
      </w:r>
      <w:proofErr w:type="spellStart"/>
      <w:r w:rsidR="007A71CC" w:rsidRPr="00D54E33">
        <w:rPr>
          <w:i/>
          <w:iCs/>
          <w:color w:val="000000"/>
          <w:lang w:val="en-US"/>
        </w:rPr>
        <w:t>nasuta</w:t>
      </w:r>
      <w:proofErr w:type="spellEnd"/>
      <w:r w:rsidR="007A71CC" w:rsidRPr="007367F2">
        <w:rPr>
          <w:color w:val="000000"/>
          <w:lang w:val="en-US"/>
        </w:rPr>
        <w:t xml:space="preserve"> </w:t>
      </w:r>
      <w:r w:rsidR="00A62C7F">
        <w:rPr>
          <w:color w:val="000000"/>
          <w:lang w:val="en-US"/>
        </w:rPr>
        <w:t>(</w:t>
      </w:r>
      <w:r w:rsidR="00F158B4">
        <w:rPr>
          <w:color w:val="000000"/>
          <w:lang w:val="en-US"/>
        </w:rPr>
        <w:t xml:space="preserve">occurs in </w:t>
      </w:r>
      <w:r w:rsidR="00E54F3E">
        <w:rPr>
          <w:color w:val="000000"/>
          <w:lang w:val="en-US"/>
        </w:rPr>
        <w:t>West Africa</w:t>
      </w:r>
      <w:r w:rsidR="00080EAB">
        <w:rPr>
          <w:color w:val="000000"/>
          <w:lang w:val="en-US"/>
        </w:rPr>
        <w:t>,</w:t>
      </w:r>
      <w:r w:rsidR="00E54F3E">
        <w:rPr>
          <w:color w:val="000000"/>
          <w:lang w:val="en-US"/>
        </w:rPr>
        <w:t xml:space="preserve"> </w:t>
      </w:r>
      <w:r w:rsidR="00A62C7F">
        <w:rPr>
          <w:color w:val="000000"/>
          <w:lang w:val="en-US"/>
        </w:rPr>
        <w:t xml:space="preserve">abbreviated as </w:t>
      </w:r>
      <w:proofErr w:type="spellStart"/>
      <w:r w:rsidR="00A62C7F">
        <w:rPr>
          <w:color w:val="000000"/>
          <w:lang w:val="en-US"/>
        </w:rPr>
        <w:t>nas</w:t>
      </w:r>
      <w:proofErr w:type="spellEnd"/>
      <w:r w:rsidR="00D82E20">
        <w:rPr>
          <w:color w:val="000000"/>
          <w:lang w:val="en-US"/>
        </w:rPr>
        <w:t xml:space="preserve"> hereon</w:t>
      </w:r>
      <w:r w:rsidR="00A62C7F">
        <w:rPr>
          <w:color w:val="000000"/>
          <w:lang w:val="en-US"/>
        </w:rPr>
        <w:t>)</w:t>
      </w:r>
      <w:r w:rsidR="00571906">
        <w:rPr>
          <w:color w:val="000000"/>
          <w:lang w:val="en-US"/>
        </w:rPr>
        <w:t>,</w:t>
      </w:r>
      <w:r w:rsidR="00196F1C">
        <w:rPr>
          <w:color w:val="000000"/>
          <w:lang w:val="en-US"/>
        </w:rPr>
        <w:t xml:space="preserve"> </w:t>
      </w:r>
      <w:r w:rsidR="00DF3E10">
        <w:rPr>
          <w:color w:val="000000"/>
          <w:lang w:val="en-US"/>
        </w:rPr>
        <w:t xml:space="preserve">diverged around </w:t>
      </w:r>
      <w:r w:rsidR="00DF3E10">
        <w:rPr>
          <w:color w:val="000000"/>
          <w:lang w:val="en-US"/>
        </w:rPr>
        <w:t xml:space="preserve">0.15-0.5 </w:t>
      </w:r>
      <w:proofErr w:type="spellStart"/>
      <w:r w:rsidR="00DF3E10">
        <w:rPr>
          <w:color w:val="000000"/>
          <w:lang w:val="en-US"/>
        </w:rPr>
        <w:t>mya</w:t>
      </w:r>
      <w:proofErr w:type="spellEnd"/>
      <w:r w:rsidR="00DF3E10">
        <w:rPr>
          <w:color w:val="000000"/>
          <w:lang w:val="en-US"/>
        </w:rPr>
        <w:t xml:space="preserve"> </w:t>
      </w:r>
      <w:r w:rsidR="00DF3E10">
        <w:rPr>
          <w:color w:val="000000"/>
          <w:lang w:val="en-US"/>
        </w:rPr>
        <w:fldChar w:fldCharType="begin" w:fldLock="1"/>
      </w:r>
      <w:r w:rsidR="00D233C7">
        <w:rPr>
          <w:color w:val="000000"/>
          <w:lang w:val="en-US"/>
        </w:rPr>
        <w:instrText>ADDIN CSL_CITATION {"citationItems":[{"id":"ITEM-1","itemData":{"DOI":"10.1017/S0016672306008330","ISSN":"00166723","PMID":"17014741","abstract":"The Drosophila nasuta subgroup of the immigrans species group is widely distributed throughout the South-East Asian region, consisting of morphologically similar species with varying degrees of reproductive isolation. Here, I report nucleotide variability data for five X-linked and two mtDNA loci in eight taxa from the nasuta subgroup, with deeper sampling from D. albomicans and its sister species D. nasuta. Phylogenetic relationships among these species vary among different genomic regions, and levels of genetic differentiation suggest that this species group diversified only about one million years ago. D. albomicans and D. nasuta share nucleotide polymorphisms and are distinguished by relatively few fixed differences. Patterns of genetic differentiation between this species pair are compatible with a simple isolation model with no gene flow. Nucleotide variability levels of species in the nasuta group are comparable to those in members of the melanogaster and pseudoobscura species groups, indicating effective population sizes on the order of several million. Population genetic analyses reveal that summaries of the frequency distribution of neutral polymorphisms in both D. albomicans and D. nasuta generally fit the assumptions of the standard neutral model. D. albomicans is of particular interest for evolutionary studies because of its recently formed neo-sex chromosomes, and our phylogenetic and population genetic analyses suggest that it might be an ideal model to study the very early stages of Y chromosome evolution. © 2006 Cambridge University Press.","author":[{"dropping-particle":"","family":"Bachtrog","given":"Doris","non-dropping-particle":"","parse-names":false,"suffix":""}],"container-title":"Genetical Research","id":"ITEM-1","issued":{"date-parts":[["2006"]]},"page":"13-26","title":"The speciation history of the Drosophila nasuta complex","type":"article-journal","volume":"88"},"uris":["http://www.mendeley.com/documents/?uuid=2fd286f0-18a6-453d-a281-caecc4cb9f8e"]},{"id":"ITEM-2","itemData":{"DOI":"10.2307/2409378","ISSN":"00143820","abstract":"The nasuta subgroup of Drosophila consists of 12 known species classified within the immigrans group. D. nasuta and D. albomicans are two sibling species widely distributed throughout the Indo-Pacific tropics, which, although morphologically indistinguishable, have different metaphase-chromosome configurations: chromosomes X and 3 are attached in D. albomicans, so that 60% of its genes are sex linked. Our experiments show that, at least in the laboratory, here is no sexual, mechanical, or gametic isolation between the two species. There is, however, hybrid \"breakdown\" expressed in three ways: 1) reduction in the number of F2 hybrids produced per culture; 2) reduction in the fertility of F2 (males) and F3 (males and females) hybrid progenies; and 3) abnormal sex ratios in the progenies of crosses between strains of certain localities. In experimental populations, the karyotypes of both species are still present in substantial frequencies after 20 generations, although the frequencies of the two karyotypes vary depending on the geographic origin of the strains. Our results support the hypothesis that, in allopatry, the evolution of postzygotic isolation precedes that of prezygotic ioslation. The mtDNA is polymorphic in both D. nasuta and D. albomicas and fairly similar between them. Assuming typical rates of mtDNA evolution, the two species would have diverged from each other about 500,000 years ago, whereas the African and Indian populaitons of D. nasuta (considered to be different subspecies by some authors) might have diverged some 350,000 years ago.","author":[{"dropping-particle":"","family":"Chang","given":"Hwei-Yu","non-dropping-particle":"","parse-names":false,"suffix":""},{"dropping-particle":"","family":"Ayala","given":"Francisco J.","non-dropping-particle":"","parse-names":false,"suffix":""}],"container-title":"Evolution","id":"ITEM-2","issued":{"date-parts":[["1989"]]},"page":"11610-1624","title":"On the Origin of Incipient Reproductive Isolation: The Case of Drosophila albomicans and D. nasuta","type":"article-journal","volume":"43"},"uris":["http://www.mendeley.com/documents/?uuid=a3b856ee-1667-4198-b4c3-6ef465db9bab"]}],"mendeley":{"formattedCitation":"(10, 11)","manualFormatting":"(10","plainTextFormattedCitation":"(10, 11)","previouslyFormattedCitation":"(10, 11)"},"properties":{"noteIndex":0},"schema":"https://github.com/citation-style-language/schema/raw/master/csl-citation.json"}</w:instrText>
      </w:r>
      <w:r w:rsidR="00DF3E10">
        <w:rPr>
          <w:color w:val="000000"/>
          <w:lang w:val="en-US"/>
        </w:rPr>
        <w:fldChar w:fldCharType="separate"/>
      </w:r>
      <w:r w:rsidR="00DF3E10" w:rsidRPr="00C95703">
        <w:rPr>
          <w:noProof/>
          <w:color w:val="000000"/>
          <w:lang w:val="en-US"/>
        </w:rPr>
        <w:t>(10</w:t>
      </w:r>
      <w:r w:rsidR="00DF3E10">
        <w:rPr>
          <w:color w:val="000000"/>
          <w:lang w:val="en-US"/>
        </w:rPr>
        <w:fldChar w:fldCharType="end"/>
      </w:r>
      <w:r w:rsidR="00DF3E10">
        <w:rPr>
          <w:color w:val="000000"/>
          <w:lang w:val="en-US"/>
        </w:rPr>
        <w:t xml:space="preserve">, </w:t>
      </w:r>
      <w:r w:rsidR="00DF3E10">
        <w:rPr>
          <w:color w:val="000000"/>
          <w:lang w:val="en-US"/>
        </w:rPr>
        <w:fldChar w:fldCharType="begin" w:fldLock="1"/>
      </w:r>
      <w:r w:rsidR="00D233C7">
        <w:rPr>
          <w:color w:val="000000"/>
          <w:lang w:val="en-US"/>
        </w:rPr>
        <w:instrText>ADDIN CSL_CITATION {"citationItems":[{"id":"ITEM-1","itemData":{"DOI":"10.1266/jjg.57.113","ISSN":"0021504X","abstract":"The evolutionary genetic studies of more than ten species or subspecies belonging to the D. nasuta subgroup lead the following conclusions; Morphological differentiation has been observed qualitatively as well as quantitatively, but closely related species could not be identified by means of the techniques of external morphology. By the hybridization tests, D. nasuta, Indian D. nasuta, D. albomicans, and E. keptdauana are closely related species, and four subspecies of D, sul-furigaster are close to D. pulaua. D. kohkoa, D. pallidifrons and Taxon-F are related species to D. sulfurigaster, but are differentiated from each other. Judging from the allozyme analyses, the local populations of D, nasuta were genetically similar in two Esterase loci. The Chiangmai population was differentiated from other allopatric populations of D. sulfurigaster albostrigaia. The pattern of the speciation process in the D. nasuta subgroup was discussed. © 1982, The Genetics Society of Japan. All rights reserved.","author":[{"dropping-particle":"","family":"Wakahama","given":"Ken Ichi","non-dropping-particle":"","parse-names":false,"suffix":""},{"dropping-particle":"","family":"Foyama","given":"Yoshiaki","non-dropping-particle":"","parse-names":false,"suffix":""},{"dropping-particle":"","family":"Shimada","given":"Yoko","non-dropping-particle":"","parse-names":false,"suffix":""},{"dropping-particle":"","family":"Takanashi","given":"Etsuko","non-dropping-particle":"","parse-names":false,"suffix":""},{"dropping-particle":"","family":"Hatsumi","given":"Machiko","non-dropping-particle":"","parse-names":false,"suffix":""},{"dropping-particle":"","family":"Uwabo","given":"Momoko","non-dropping-particle":"","parse-names":false,"suffix":""},{"dropping-particle":"","family":"Mita","given":"Yoshiko","non-dropping-particle":"","parse-names":false,"suffix":""}],"container-title":"The Japanese Journal of Genetics","id":"ITEM-1","issued":{"date-parts":[["1982"]]},"page":"113-141","title":"Genetic studies of the Drosophila nasuta subgroup, with notes on distribution and morphology","type":"article-journal","volume":"57"},"uris":["http://www.mendeley.com/documents/?uuid=801ad089-113d-40fa-acdd-ebfac39fcc51"]}],"mendeley":{"formattedCitation":"(12)","manualFormatting":"11)","plainTextFormattedCitation":"(12)","previouslyFormattedCitation":"(12)"},"properties":{"noteIndex":0},"schema":"https://github.com/citation-style-language/schema/raw/master/csl-citation.json"}</w:instrText>
      </w:r>
      <w:r w:rsidR="00DF3E10">
        <w:rPr>
          <w:color w:val="000000"/>
          <w:lang w:val="en-US"/>
        </w:rPr>
        <w:fldChar w:fldCharType="separate"/>
      </w:r>
      <w:r w:rsidR="00DF3E10" w:rsidRPr="00C95703">
        <w:rPr>
          <w:noProof/>
          <w:color w:val="000000"/>
          <w:lang w:val="en-US"/>
        </w:rPr>
        <w:t>11)</w:t>
      </w:r>
      <w:r w:rsidR="00DF3E10">
        <w:rPr>
          <w:color w:val="000000"/>
          <w:lang w:val="en-US"/>
        </w:rPr>
        <w:fldChar w:fldCharType="end"/>
      </w:r>
      <w:r w:rsidR="00571906">
        <w:rPr>
          <w:color w:val="000000"/>
          <w:lang w:val="en-US"/>
        </w:rPr>
        <w:t>,</w:t>
      </w:r>
      <w:r w:rsidR="00DF3E10">
        <w:rPr>
          <w:color w:val="000000"/>
          <w:lang w:val="en-US"/>
        </w:rPr>
        <w:t xml:space="preserve"> </w:t>
      </w:r>
      <w:r w:rsidR="00CF065A">
        <w:rPr>
          <w:color w:val="000000"/>
          <w:lang w:val="en-US"/>
        </w:rPr>
        <w:t xml:space="preserve">while </w:t>
      </w:r>
      <w:proofErr w:type="spellStart"/>
      <w:r w:rsidR="00CF065A">
        <w:rPr>
          <w:color w:val="000000"/>
          <w:lang w:val="en-US"/>
        </w:rPr>
        <w:t>alb</w:t>
      </w:r>
      <w:proofErr w:type="spellEnd"/>
      <w:r w:rsidR="00CF065A">
        <w:rPr>
          <w:color w:val="000000"/>
          <w:lang w:val="en-US"/>
        </w:rPr>
        <w:t xml:space="preserve"> harbors one of the youngest known sex chromosome pairs</w:t>
      </w:r>
      <w:r w:rsidR="00DB6769">
        <w:rPr>
          <w:color w:val="000000"/>
          <w:lang w:val="en-US"/>
        </w:rPr>
        <w:t xml:space="preserve"> </w:t>
      </w:r>
      <w:r w:rsidR="00DB6769">
        <w:rPr>
          <w:color w:val="000000"/>
          <w:lang w:val="en-US"/>
        </w:rPr>
        <w:t xml:space="preserve">(formed around </w:t>
      </w:r>
      <w:r w:rsidR="00DB6769">
        <w:rPr>
          <w:color w:val="000000"/>
          <w:lang w:val="en-US"/>
        </w:rPr>
        <w:t xml:space="preserve">0.12 </w:t>
      </w:r>
      <w:proofErr w:type="spellStart"/>
      <w:r w:rsidR="00DB6769">
        <w:rPr>
          <w:color w:val="000000"/>
          <w:lang w:val="en-US"/>
        </w:rPr>
        <w:t>mya</w:t>
      </w:r>
      <w:proofErr w:type="spellEnd"/>
      <w:r w:rsidR="00997DE5">
        <w:rPr>
          <w:color w:val="000000"/>
          <w:lang w:val="en-US"/>
        </w:rPr>
        <w:fldChar w:fldCharType="begin" w:fldLock="1"/>
      </w:r>
      <w:r w:rsidR="00B84CB2">
        <w:rPr>
          <w:color w:val="000000"/>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eviouslyFormattedCitation":"(13)"},"properties":{"noteIndex":0},"schema":"https://github.com/citation-style-language/schema/raw/master/csl-citation.json"}</w:instrText>
      </w:r>
      <w:r w:rsidR="00997DE5">
        <w:rPr>
          <w:color w:val="000000"/>
          <w:lang w:val="en-US"/>
        </w:rPr>
        <w:fldChar w:fldCharType="separate"/>
      </w:r>
      <w:r w:rsidR="00997DE5" w:rsidRPr="00997DE5">
        <w:rPr>
          <w:noProof/>
          <w:color w:val="000000"/>
          <w:lang w:val="en-US"/>
        </w:rPr>
        <w:t>(13)</w:t>
      </w:r>
      <w:r w:rsidR="00997DE5">
        <w:rPr>
          <w:color w:val="000000"/>
          <w:lang w:val="en-US"/>
        </w:rPr>
        <w:fldChar w:fldCharType="end"/>
      </w:r>
      <w:r w:rsidR="00DB6769">
        <w:rPr>
          <w:color w:val="000000"/>
          <w:lang w:val="en-US"/>
        </w:rPr>
        <w:t xml:space="preserve">) </w:t>
      </w:r>
      <w:r w:rsidR="00602DFC">
        <w:rPr>
          <w:color w:val="000000"/>
          <w:lang w:val="en-US"/>
        </w:rPr>
        <w:t xml:space="preserve"> that </w:t>
      </w:r>
      <w:r w:rsidR="00867A30">
        <w:rPr>
          <w:color w:val="000000"/>
          <w:lang w:val="en-US"/>
        </w:rPr>
        <w:t>are</w:t>
      </w:r>
      <w:r w:rsidR="00602DFC">
        <w:rPr>
          <w:color w:val="000000"/>
          <w:lang w:val="en-US"/>
        </w:rPr>
        <w:t xml:space="preserve"> </w:t>
      </w:r>
      <w:r w:rsidR="00B94520">
        <w:rPr>
          <w:color w:val="000000"/>
          <w:lang w:val="en-US"/>
        </w:rPr>
        <w:t xml:space="preserve">different from </w:t>
      </w:r>
      <w:proofErr w:type="spellStart"/>
      <w:r w:rsidR="00B94520">
        <w:rPr>
          <w:color w:val="000000"/>
          <w:lang w:val="en-US"/>
        </w:rPr>
        <w:t>nas</w:t>
      </w:r>
      <w:proofErr w:type="spellEnd"/>
      <w:r w:rsidR="00866688">
        <w:rPr>
          <w:color w:val="000000"/>
          <w:lang w:val="en-US"/>
        </w:rPr>
        <w:t xml:space="preserve"> </w:t>
      </w:r>
      <w:r w:rsidR="00D233C7">
        <w:rPr>
          <w:color w:val="000000"/>
          <w:lang w:val="en-US"/>
        </w:rPr>
        <w:fldChar w:fldCharType="begin" w:fldLock="1"/>
      </w:r>
      <w:r w:rsidR="00B84CB2">
        <w:rPr>
          <w:color w:val="000000"/>
          <w:lang w:val="en-US"/>
        </w:rPr>
        <w:instrText>ADDIN CSL_CITATION {"citationItems":[{"id":"ITEM-1","itemData":{"DOI":"10.1266/jjg.69.183","ISSN":"0021504X","PMID":"8074888","abstract":"Drosophila albomicans is a species widely distributed but mainly in Southeast Asia. In its traditional distribution, there are substantial genetic differentiations among three geographic areas, Southeast Asian continent, Taiwan and Nansei islands. In the last decade, however, this species has invaded the Japanese mainland and is now spreading its distribution area to western Japan. In this study, variations of chromosomal arrangements, allozymes and sex ratio in F2 hybrids with D. nasuta were examined to identify the origins of the newly colonizing population. The results strongly suggest that the origins of Japanese mainland population can be found in Taiwan. © 1994, The Genetics Society of Japan. All rights reserved.","author":[{"dropping-particle":"","family":"Ohsako","given":"Takashi","non-dropping-particle":"","parse-names":false,"suffix":""},{"dropping-particle":"","family":"Aotsuka","given":"Tadashi","non-dropping-particle":"","parse-names":false,"suffix":""},{"dropping-particle":"","family":"Kitagawa","given":"Osamu","non-dropping-particle":"","parse-names":false,"suffix":""}],"container-title":"Japanese Journal of Genetics","id":"ITEM-1","issued":{"date-parts":[["1994"]]},"page":"183-194","title":"The origins of the Japanese mainland population of Drosophila albomicans","type":"article-journal","volume":"69"},"uris":["http://www.mendeley.com/documents/?uuid=8ec61996-87ee-4fab-8ef5-d628a23f887a"]},{"id":"ITEM-2","itemData":{"DOI":"10.1266/jjg.57.113","ISSN":"0021504X","abstract":"The evolutionary genetic studies of more than ten species or subspecies belonging to the D. nasuta subgroup lead the following conclusions; Morphological differentiation has been observed qualitatively as well as quantitatively, but closely related species could not be identified by means of the techniques of external morphology. By the hybridization tests, D. nasuta, Indian D. nasuta, D. albomicans, and E. keptdauana are closely related species, and four subspecies of D, sul-furigaster are close to D. pulaua. D. kohkoa, D. pallidifrons and Taxon-F are related species to D. sulfurigaster, but are differentiated from each other. Judging from the allozyme analyses, the local populations of D, nasuta were genetically similar in two Esterase loci. The Chiangmai population was differentiated from other allopatric populations of D. sulfurigaster albostrigaia. The pattern of the speciation process in the D. nasuta subgroup was discussed. © 1982, The Genetics Society of Japan. All rights reserved.","author":[{"dropping-particle":"","family":"Wakahama","given":"Ken Ichi","non-dropping-particle":"","parse-names":false,"suffix":""},{"dropping-particle":"","family":"Foyama","given":"Yoshiaki","non-dropping-particle":"","parse-names":false,"suffix":""},{"dropping-particle":"","family":"Shimada","given":"Yoko","non-dropping-particle":"","parse-names":false,"suffix":""},{"dropping-particle":"","family":"Takanashi","given":"Etsuko","non-dropping-particle":"","parse-names":false,"suffix":""},{"dropping-particle":"","family":"Hatsumi","given":"Machiko","non-dropping-particle":"","parse-names":false,"suffix":""},{"dropping-particle":"","family":"Uwabo","given":"Momoko","non-dropping-particle":"","parse-names":false,"suffix":""},{"dropping-particle":"","family":"Mita","given":"Yoshiko","non-dropping-particle":"","parse-names":false,"suffix":""}],"container-title":"The Japanese Journal of Genetics","id":"ITEM-2","issued":{"date-parts":[["1982"]]},"page":"113-141","title":"Genetic studies of the Drosophila nasuta subgroup, with notes on distribution and morphology","type":"article-journal","volume":"57"},"uris":["http://www.mendeley.com/documents/?uuid=801ad089-113d-40fa-acdd-ebfac39fcc51"]}],"mendeley":{"formattedCitation":"(12, 14)","plainTextFormattedCitation":"(12, 14)","previouslyFormattedCitation":"(12, 14)"},"properties":{"noteIndex":0},"schema":"https://github.com/citation-style-language/schema/raw/master/csl-citation.json"}</w:instrText>
      </w:r>
      <w:r w:rsidR="00D233C7">
        <w:rPr>
          <w:color w:val="000000"/>
          <w:lang w:val="en-US"/>
        </w:rPr>
        <w:fldChar w:fldCharType="separate"/>
      </w:r>
      <w:r w:rsidR="00997DE5" w:rsidRPr="00997DE5">
        <w:rPr>
          <w:noProof/>
          <w:color w:val="000000"/>
          <w:lang w:val="en-US"/>
        </w:rPr>
        <w:t>(12, 14)</w:t>
      </w:r>
      <w:r w:rsidR="00D233C7">
        <w:rPr>
          <w:color w:val="000000"/>
          <w:lang w:val="en-US"/>
        </w:rPr>
        <w:fldChar w:fldCharType="end"/>
      </w:r>
      <w:r w:rsidR="00CF065A">
        <w:rPr>
          <w:color w:val="000000"/>
          <w:lang w:val="en-US"/>
        </w:rPr>
        <w:t xml:space="preserve">, </w:t>
      </w:r>
      <w:r w:rsidR="00921932">
        <w:rPr>
          <w:color w:val="000000"/>
          <w:lang w:val="en-US"/>
        </w:rPr>
        <w:t xml:space="preserve">provides a unique opportunity to investigate the role of </w:t>
      </w:r>
      <w:r w:rsidR="000405EE">
        <w:rPr>
          <w:color w:val="000000"/>
          <w:lang w:val="en-US"/>
        </w:rPr>
        <w:t xml:space="preserve">sex chromosome evolution </w:t>
      </w:r>
      <w:r w:rsidR="004D54FB">
        <w:rPr>
          <w:color w:val="000000"/>
          <w:lang w:val="en-US"/>
        </w:rPr>
        <w:t>in</w:t>
      </w:r>
      <w:r w:rsidR="000405EE">
        <w:rPr>
          <w:color w:val="000000"/>
          <w:lang w:val="en-US"/>
        </w:rPr>
        <w:t xml:space="preserve"> speciation</w:t>
      </w:r>
      <w:r w:rsidR="004912ED" w:rsidRPr="007367F2">
        <w:rPr>
          <w:color w:val="000000"/>
          <w:lang w:val="en-US"/>
        </w:rPr>
        <w:t xml:space="preserve">. </w:t>
      </w:r>
      <w:r w:rsidR="00CE2115">
        <w:rPr>
          <w:color w:val="000000"/>
          <w:lang w:val="en-US"/>
        </w:rPr>
        <w:t>k</w:t>
      </w:r>
      <w:r w:rsidR="00F35C66">
        <w:rPr>
          <w:color w:val="000000"/>
          <w:lang w:val="en-US"/>
        </w:rPr>
        <w:t>aryotype studies suggest that the</w:t>
      </w:r>
      <w:r w:rsidR="005034B8">
        <w:rPr>
          <w:color w:val="000000"/>
          <w:lang w:val="en-US"/>
        </w:rPr>
        <w:t xml:space="preserve"> fusion of </w:t>
      </w:r>
      <w:proofErr w:type="spellStart"/>
      <w:r w:rsidR="00090098">
        <w:rPr>
          <w:color w:val="000000"/>
          <w:lang w:val="en-US"/>
        </w:rPr>
        <w:t>alb</w:t>
      </w:r>
      <w:proofErr w:type="spellEnd"/>
      <w:r w:rsidR="00090098">
        <w:rPr>
          <w:color w:val="000000"/>
          <w:lang w:val="en-US"/>
        </w:rPr>
        <w:t xml:space="preserve"> </w:t>
      </w:r>
      <w:r w:rsidR="005034B8">
        <w:rPr>
          <w:color w:val="000000"/>
          <w:lang w:val="en-US"/>
        </w:rPr>
        <w:t>Muller CD (an autosome) and Muller A (the ancestral sex chromosome) formed neo-X before the secondary fusion of the ancestral Y chromosome with Muller CD</w:t>
      </w:r>
      <w:r w:rsidR="00F531E3">
        <w:rPr>
          <w:color w:val="000000"/>
          <w:lang w:val="en-US"/>
        </w:rPr>
        <w:t xml:space="preserve"> </w:t>
      </w:r>
      <w:r w:rsidR="00864E94">
        <w:rPr>
          <w:color w:val="000000"/>
          <w:lang w:val="en-US"/>
        </w:rPr>
        <w:fldChar w:fldCharType="begin" w:fldLock="1"/>
      </w:r>
      <w:r w:rsidR="00B84CB2">
        <w:rPr>
          <w:color w:val="000000"/>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864E94">
        <w:rPr>
          <w:color w:val="000000"/>
          <w:lang w:val="en-US"/>
        </w:rPr>
        <w:fldChar w:fldCharType="separate"/>
      </w:r>
      <w:r w:rsidR="00997DE5" w:rsidRPr="00997DE5">
        <w:rPr>
          <w:noProof/>
          <w:color w:val="000000"/>
          <w:lang w:val="en-US"/>
        </w:rPr>
        <w:t>(15)</w:t>
      </w:r>
      <w:r w:rsidR="00864E94">
        <w:rPr>
          <w:color w:val="000000"/>
          <w:lang w:val="en-US"/>
        </w:rPr>
        <w:fldChar w:fldCharType="end"/>
      </w:r>
      <w:r w:rsidR="003125FB">
        <w:rPr>
          <w:color w:val="000000"/>
          <w:lang w:val="en-US"/>
        </w:rPr>
        <w:t xml:space="preserve">. This </w:t>
      </w:r>
      <w:r w:rsidR="00901A45">
        <w:rPr>
          <w:color w:val="000000"/>
          <w:lang w:val="en-US"/>
        </w:rPr>
        <w:t xml:space="preserve">inference was supported by the recent population genetic analyses </w:t>
      </w:r>
      <w:r w:rsidR="002934C8">
        <w:rPr>
          <w:color w:val="000000"/>
          <w:lang w:val="en-US"/>
        </w:rPr>
        <w:t xml:space="preserve">in which the neo-X haplotype is largely fixed within </w:t>
      </w:r>
      <w:proofErr w:type="spellStart"/>
      <w:r w:rsidR="002934C8">
        <w:rPr>
          <w:color w:val="000000"/>
          <w:lang w:val="en-US"/>
        </w:rPr>
        <w:t>alb</w:t>
      </w:r>
      <w:proofErr w:type="spellEnd"/>
      <w:r w:rsidR="002934C8">
        <w:rPr>
          <w:color w:val="000000"/>
          <w:lang w:val="en-US"/>
        </w:rPr>
        <w:t xml:space="preserve"> while neo-Ys are </w:t>
      </w:r>
      <w:r w:rsidR="00331C30">
        <w:rPr>
          <w:rFonts w:hint="eastAsia"/>
          <w:color w:val="000000"/>
          <w:lang w:val="en-US"/>
        </w:rPr>
        <w:t>still</w:t>
      </w:r>
      <w:r w:rsidR="00331C30">
        <w:rPr>
          <w:color w:val="000000"/>
          <w:lang w:val="en-US"/>
        </w:rPr>
        <w:t xml:space="preserve"> </w:t>
      </w:r>
      <w:r w:rsidR="002934C8">
        <w:rPr>
          <w:color w:val="000000"/>
          <w:lang w:val="en-US"/>
        </w:rPr>
        <w:t>polymorphic</w:t>
      </w:r>
      <w:r w:rsidR="009D7499">
        <w:rPr>
          <w:color w:val="000000"/>
          <w:lang w:val="en-US"/>
        </w:rPr>
        <w:t xml:space="preserve"> </w:t>
      </w:r>
      <w:r w:rsidR="009D7499">
        <w:rPr>
          <w:color w:val="000000"/>
          <w:lang w:val="en-US"/>
        </w:rPr>
        <w:fldChar w:fldCharType="begin" w:fldLock="1"/>
      </w:r>
      <w:r w:rsidR="00B84CB2">
        <w:rPr>
          <w:color w:val="000000"/>
          <w:lang w:val="en-US"/>
        </w:rPr>
        <w:instrText>ADDIN CSL_CITATION {"citationItems":[{"id":"ITEM-1","itemData":{"DOI":"10.1093/molbev/msv221","ISSN":"15371719","PMID":"26494844","abstract":"Researchers studying Y chromosome evolution have drawn attention to neo-Y chromosomes in Drosophila species due to their resembling the initial stage of Y chromosome evolution. In the studies of neo-Y chromosome of Drosophila miranda, the extremely low genetic diversity observed suggested various modes of natural selection acting on the nonrecombining genome. However, alternative possibility may come from its peculiar origin from a single chromosomal fusion event with male achiasmy, which potentially caused and maintained the low genetic diversity of the neo-Y chromosome. Here, we report a real case where a neo-Y chromosome is in transition from an autosome to a typical Y chromosome. The neo-Y chromosome of Drosophila albomicans harbored a rich genetic diversity comparable to its gametologous neo-X chromosome and an autosome in the same genome. Analyzing sequence variations in 53 genes and measuring recombination rates between pairs of loci by cross experiments, we elucidated the evolutionary scenario of the neo-Y chromosome of D. albomicans having high genetic diversity without assuming selective force, i.e., it originated from a single chromosomal fusion event, experienced meiotic recombination during the initial stage of evolution and diverged from neo-X chromosome by the suppression of recombination tens or a few hundreds of thousand years ago. Consequently, the observed high genetic diversity on the neo-Y chromosome suggested a strong effect of meiotic recombination to introduce genetic variations into the newly arisen sex chromosome.","author":[{"dropping-particle":"","family":"Satomura","given":"Kazuhiro","non-dropping-particle":"","parse-names":false,"suffix":""},{"dropping-particle":"","family":"Tamura","given":"Koichiro","non-dropping-particle":"","parse-names":false,"suffix":""}],"container-title":"Molecular Biology and Evolution","id":"ITEM-1","issued":{"date-parts":[["2016"]]},"page":"367-374","title":"Ancient male recombination shaped genetic diversity of Neo-Y Chromosome in drosophila albomicans","type":"article-journal","volume":"33"},"uris":["http://www.mendeley.com/documents/?uuid=973163a5-4e89-4c47-9c87-d9019e32b681"]},{"id":"ITEM-2","itemData":{"DOI":"10.1371/journal.pgen.1008502","ISSN":"15537404","PMID":"31738748","abstract":"Male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Genetics","id":"ITEM-2","issue":"11","issued":{"date-parts":[["2019"]]},"page":"e1008502","title":"Ancestral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 16)","plainTextFormattedCitation":"(13, 16)","previouslyFormattedCitation":"(13, 16)"},"properties":{"noteIndex":0},"schema":"https://github.com/citation-style-language/schema/raw/master/csl-citation.json"}</w:instrText>
      </w:r>
      <w:r w:rsidR="009D7499">
        <w:rPr>
          <w:color w:val="000000"/>
          <w:lang w:val="en-US"/>
        </w:rPr>
        <w:fldChar w:fldCharType="separate"/>
      </w:r>
      <w:r w:rsidR="00997DE5" w:rsidRPr="00997DE5">
        <w:rPr>
          <w:noProof/>
          <w:color w:val="000000"/>
          <w:lang w:val="en-US"/>
        </w:rPr>
        <w:t>(13, 16)</w:t>
      </w:r>
      <w:r w:rsidR="009D7499">
        <w:rPr>
          <w:color w:val="000000"/>
          <w:lang w:val="en-US"/>
        </w:rPr>
        <w:fldChar w:fldCharType="end"/>
      </w:r>
      <w:r w:rsidR="002934C8">
        <w:rPr>
          <w:color w:val="000000"/>
          <w:lang w:val="en-US"/>
        </w:rPr>
        <w:t xml:space="preserve">. </w:t>
      </w:r>
      <w:r w:rsidR="005C4660">
        <w:rPr>
          <w:color w:val="000000"/>
          <w:lang w:val="en-US"/>
        </w:rPr>
        <w:t>Regional r</w:t>
      </w:r>
      <w:r w:rsidR="001C219A">
        <w:rPr>
          <w:color w:val="000000"/>
          <w:lang w:val="en-US"/>
        </w:rPr>
        <w:t xml:space="preserve">ecombination </w:t>
      </w:r>
      <w:r w:rsidR="00D94FCF">
        <w:rPr>
          <w:color w:val="000000"/>
          <w:lang w:val="en-US"/>
        </w:rPr>
        <w:t xml:space="preserve">suppression </w:t>
      </w:r>
      <w:r w:rsidR="00BE5D19">
        <w:rPr>
          <w:color w:val="000000"/>
          <w:lang w:val="en-US"/>
        </w:rPr>
        <w:t xml:space="preserve">and </w:t>
      </w:r>
      <w:r w:rsidR="00B7326F">
        <w:rPr>
          <w:color w:val="000000"/>
          <w:lang w:val="en-US"/>
        </w:rPr>
        <w:t xml:space="preserve">differential expression </w:t>
      </w:r>
      <w:r w:rsidR="00765E94">
        <w:rPr>
          <w:color w:val="000000"/>
          <w:lang w:val="en-US"/>
        </w:rPr>
        <w:t xml:space="preserve">(between neo-X and neo-Y) </w:t>
      </w:r>
      <w:r w:rsidR="00F10CDF">
        <w:rPr>
          <w:color w:val="000000"/>
          <w:lang w:val="en-US"/>
        </w:rPr>
        <w:t>w</w:t>
      </w:r>
      <w:r w:rsidR="00BE5D19">
        <w:rPr>
          <w:color w:val="000000"/>
          <w:lang w:val="en-US"/>
        </w:rPr>
        <w:t>ere</w:t>
      </w:r>
      <w:r w:rsidR="00F10CDF">
        <w:rPr>
          <w:color w:val="000000"/>
          <w:lang w:val="en-US"/>
        </w:rPr>
        <w:t xml:space="preserve"> observed </w:t>
      </w:r>
      <w:r w:rsidR="00BE5D19">
        <w:rPr>
          <w:color w:val="000000"/>
          <w:lang w:val="en-US"/>
        </w:rPr>
        <w:fldChar w:fldCharType="begin" w:fldLock="1"/>
      </w:r>
      <w:r w:rsidR="00B84CB2">
        <w:rPr>
          <w:color w:val="000000"/>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eviouslyFormattedCitation":"(13)"},"properties":{"noteIndex":0},"schema":"https://github.com/citation-style-language/schema/raw/master/csl-citation.json"}</w:instrText>
      </w:r>
      <w:r w:rsidR="00BE5D19">
        <w:rPr>
          <w:color w:val="000000"/>
          <w:lang w:val="en-US"/>
        </w:rPr>
        <w:fldChar w:fldCharType="separate"/>
      </w:r>
      <w:r w:rsidR="00997DE5" w:rsidRPr="00997DE5">
        <w:rPr>
          <w:noProof/>
          <w:color w:val="000000"/>
          <w:lang w:val="en-US"/>
        </w:rPr>
        <w:t>(13)</w:t>
      </w:r>
      <w:r w:rsidR="00BE5D19">
        <w:rPr>
          <w:color w:val="000000"/>
          <w:lang w:val="en-US"/>
        </w:rPr>
        <w:fldChar w:fldCharType="end"/>
      </w:r>
      <w:r w:rsidR="00BE5D19">
        <w:rPr>
          <w:color w:val="000000"/>
          <w:lang w:val="en-US"/>
        </w:rPr>
        <w:t xml:space="preserve">, which </w:t>
      </w:r>
      <w:r w:rsidR="00765E94">
        <w:rPr>
          <w:color w:val="000000"/>
          <w:lang w:val="en-US"/>
        </w:rPr>
        <w:t xml:space="preserve">was thought to be </w:t>
      </w:r>
      <w:r w:rsidR="00327A24">
        <w:rPr>
          <w:color w:val="000000"/>
          <w:lang w:val="en-US"/>
        </w:rPr>
        <w:t>driven by sexual antagonistic selection</w:t>
      </w:r>
      <w:r w:rsidR="00E20CAC">
        <w:rPr>
          <w:color w:val="000000"/>
          <w:lang w:val="en-US"/>
        </w:rPr>
        <w:t xml:space="preserve"> </w:t>
      </w:r>
      <w:r w:rsidR="00ED214D">
        <w:rPr>
          <w:color w:val="000000"/>
          <w:lang w:val="en-US"/>
        </w:rPr>
        <w:fldChar w:fldCharType="begin" w:fldLock="1"/>
      </w:r>
      <w:r w:rsidR="00997DE5">
        <w:rPr>
          <w:color w:val="000000"/>
          <w:lang w:val="en-US"/>
        </w:rPr>
        <w:instrText>ADDIN CSL_CITATION {"citationItems":[{"id":"ITEM-1","itemData":{"DOI":"10.1534/genetics.107.084012","ISSN":"00166731","PMID":"18562655","abstract":"Y chromosomes originate from ordinary autosomes and degenerate by accumulating deleterious mutations. This accumulation results from a lack of recombination on the Y and is driven by interference among deleterious mutations (Muller's ratchet and background selection) and the fixation of beneficial alleles (genetic hitchhiking). Here I show that the relative importance of these processes is expected to vary over the course of Y chromosome evolution due to changes in the number of active genes. The dominant mode of degeneration on a newly formed gene-rich Y chromosome is expected to be Muller's ratchet and/or background selection due to the large numbers of deleterious mutations arising in active genes. However, the relative importance of these modes of degeneration declines rapidly as active genes are lost. In contrast, the rate of degeneration due to hitchhiking is predicted to be highest on Y chromosomes containing an intermediate number of active genes. The temporal dynamics of these processes imply that a gradual restriction of recombination, as inferred in mammals, will increase the importance of genetic hitchhiking relative to Muller's ratchet and background selection. Copyright © 2008 by the Genetics Society of America.","author":[{"dropping-particle":"","family":"Bachtrog","given":"Doris","non-dropping-particle":"","parse-names":false,"suffix":""}],"container-title":"Genetics","id":"ITEM-1","issued":{"date-parts":[["2008"]]},"page":"1513-1525","title":"The temporal dynamics of processes underlying Y chromosome degeneration","type":"article-journal","volume":"179"},"uris":["http://www.mendeley.com/documents/?uuid=2d35d9c6-75ae-484a-9e4c-ebd2e299f811"]}],"mendeley":{"formattedCitation":"(17)","plainTextFormattedCitation":"(17)","previouslyFormattedCitation":"(17)"},"properties":{"noteIndex":0},"schema":"https://github.com/citation-style-language/schema/raw/master/csl-citation.json"}</w:instrText>
      </w:r>
      <w:r w:rsidR="00ED214D">
        <w:rPr>
          <w:color w:val="000000"/>
          <w:lang w:val="en-US"/>
        </w:rPr>
        <w:fldChar w:fldCharType="separate"/>
      </w:r>
      <w:r w:rsidR="00ED214D" w:rsidRPr="00ED214D">
        <w:rPr>
          <w:noProof/>
          <w:color w:val="000000"/>
          <w:lang w:val="en-US"/>
        </w:rPr>
        <w:t>(17)</w:t>
      </w:r>
      <w:r w:rsidR="00ED214D">
        <w:rPr>
          <w:color w:val="000000"/>
          <w:lang w:val="en-US"/>
        </w:rPr>
        <w:fldChar w:fldCharType="end"/>
      </w:r>
      <w:r w:rsidR="000F2C8B">
        <w:rPr>
          <w:color w:val="000000"/>
          <w:lang w:val="en-US"/>
        </w:rPr>
        <w:t xml:space="preserve">. </w:t>
      </w:r>
      <w:r w:rsidR="00E20CAC">
        <w:rPr>
          <w:color w:val="000000"/>
          <w:lang w:val="en-US"/>
        </w:rPr>
        <w:t xml:space="preserve">Such process creates heterogeneity of recombination rate that </w:t>
      </w:r>
      <w:r w:rsidR="00F479C5">
        <w:rPr>
          <w:color w:val="000000"/>
          <w:lang w:val="en-US"/>
        </w:rPr>
        <w:t xml:space="preserve">could </w:t>
      </w:r>
      <w:r w:rsidR="002257EE">
        <w:rPr>
          <w:color w:val="000000"/>
          <w:lang w:val="en-US"/>
        </w:rPr>
        <w:t xml:space="preserve">affect introgression </w:t>
      </w:r>
      <w:r w:rsidR="00896028">
        <w:rPr>
          <w:color w:val="000000"/>
          <w:lang w:val="en-US"/>
        </w:rPr>
        <w:t xml:space="preserve">at species boundary. </w:t>
      </w:r>
    </w:p>
    <w:p w14:paraId="0BF6EE8E" w14:textId="6B07D51B" w:rsidR="00657BA3" w:rsidRPr="007367F2" w:rsidRDefault="009241D5" w:rsidP="009D3CBF">
      <w:pPr>
        <w:ind w:firstLine="720"/>
        <w:rPr>
          <w:color w:val="000000"/>
          <w:lang w:val="en-US"/>
        </w:rPr>
      </w:pPr>
      <w:r>
        <w:rPr>
          <w:color w:val="000000"/>
          <w:lang w:val="en-US"/>
        </w:rPr>
        <w:lastRenderedPageBreak/>
        <w:t xml:space="preserve">Although these species pair </w:t>
      </w:r>
      <w:r w:rsidR="00ED4096">
        <w:rPr>
          <w:color w:val="000000"/>
          <w:lang w:val="en-US"/>
        </w:rPr>
        <w:t xml:space="preserve">are allopatric and do not </w:t>
      </w:r>
      <w:r>
        <w:rPr>
          <w:color w:val="000000"/>
          <w:lang w:val="en-US"/>
        </w:rPr>
        <w:t xml:space="preserve">form </w:t>
      </w:r>
      <w:r w:rsidR="00D010A4">
        <w:rPr>
          <w:color w:val="000000"/>
          <w:lang w:val="en-US"/>
        </w:rPr>
        <w:t>secondary contact</w:t>
      </w:r>
      <w:r w:rsidR="00857B89">
        <w:rPr>
          <w:color w:val="000000"/>
          <w:lang w:val="en-US"/>
        </w:rPr>
        <w:t xml:space="preserve"> in nature</w:t>
      </w:r>
      <w:r w:rsidR="00D010A4">
        <w:rPr>
          <w:color w:val="000000"/>
          <w:lang w:val="en-US"/>
        </w:rPr>
        <w:t xml:space="preserve">, </w:t>
      </w:r>
      <w:r w:rsidR="00BF155C">
        <w:rPr>
          <w:color w:val="000000"/>
          <w:lang w:val="en-US"/>
        </w:rPr>
        <w:t xml:space="preserve">artificial hybrid swarms of this species pair </w:t>
      </w:r>
      <w:proofErr w:type="gramStart"/>
      <w:r w:rsidR="001C2811">
        <w:rPr>
          <w:color w:val="000000"/>
          <w:lang w:val="en-US"/>
        </w:rPr>
        <w:t>provides</w:t>
      </w:r>
      <w:proofErr w:type="gramEnd"/>
      <w:r w:rsidR="001C2811">
        <w:rPr>
          <w:color w:val="000000"/>
          <w:lang w:val="en-US"/>
        </w:rPr>
        <w:t xml:space="preserve"> a valuable opportunity </w:t>
      </w:r>
      <w:r w:rsidR="00760A94">
        <w:rPr>
          <w:color w:val="000000"/>
          <w:lang w:val="en-US"/>
        </w:rPr>
        <w:t>to investigate</w:t>
      </w:r>
      <w:r w:rsidR="00E0675A">
        <w:rPr>
          <w:color w:val="000000"/>
          <w:lang w:val="en-US"/>
        </w:rPr>
        <w:t xml:space="preserve"> the effect </w:t>
      </w:r>
      <w:r w:rsidR="00133DA2">
        <w:rPr>
          <w:color w:val="000000"/>
          <w:lang w:val="en-US"/>
        </w:rPr>
        <w:t>o</w:t>
      </w:r>
      <w:r w:rsidR="00387038">
        <w:rPr>
          <w:color w:val="000000"/>
          <w:lang w:val="en-US"/>
        </w:rPr>
        <w:t xml:space="preserve">f </w:t>
      </w:r>
      <w:proofErr w:type="spellStart"/>
      <w:r w:rsidR="00387038">
        <w:rPr>
          <w:color w:val="000000"/>
          <w:lang w:val="en-US"/>
        </w:rPr>
        <w:t>neosex</w:t>
      </w:r>
      <w:proofErr w:type="spellEnd"/>
      <w:r w:rsidR="00387038">
        <w:rPr>
          <w:color w:val="000000"/>
          <w:lang w:val="en-US"/>
        </w:rPr>
        <w:t xml:space="preserve"> chromosome evolution on introgression between </w:t>
      </w:r>
      <w:r w:rsidR="007E36F0">
        <w:rPr>
          <w:color w:val="000000"/>
          <w:lang w:val="en-US"/>
        </w:rPr>
        <w:t xml:space="preserve">the otherwise </w:t>
      </w:r>
      <w:r w:rsidR="00815470">
        <w:rPr>
          <w:color w:val="000000"/>
          <w:lang w:val="en-US"/>
        </w:rPr>
        <w:t xml:space="preserve">(besides the fusions) </w:t>
      </w:r>
      <w:r w:rsidR="00E50226">
        <w:rPr>
          <w:color w:val="000000"/>
          <w:lang w:val="en-US"/>
        </w:rPr>
        <w:t>similar lineages</w:t>
      </w:r>
      <w:r w:rsidR="001B40EC">
        <w:rPr>
          <w:color w:val="000000"/>
          <w:lang w:val="en-US"/>
        </w:rPr>
        <w:t>.</w:t>
      </w:r>
      <w:r w:rsidR="00E50226">
        <w:rPr>
          <w:color w:val="000000"/>
          <w:lang w:val="en-US"/>
        </w:rPr>
        <w:t xml:space="preserve"> </w:t>
      </w:r>
      <w:r w:rsidR="00E50226" w:rsidRPr="007367F2">
        <w:rPr>
          <w:color w:val="000000"/>
          <w:lang w:val="en-US"/>
        </w:rPr>
        <w:t xml:space="preserve">Here we generated hybrid swarms of </w:t>
      </w:r>
      <w:proofErr w:type="spellStart"/>
      <w:r w:rsidR="00E50226">
        <w:rPr>
          <w:color w:val="000000"/>
          <w:lang w:val="en-US"/>
        </w:rPr>
        <w:t>alb</w:t>
      </w:r>
      <w:proofErr w:type="spellEnd"/>
      <w:r w:rsidR="00E50226" w:rsidRPr="007367F2">
        <w:rPr>
          <w:color w:val="000000"/>
          <w:lang w:val="en-US"/>
        </w:rPr>
        <w:t xml:space="preserve"> </w:t>
      </w:r>
      <w:r w:rsidR="00E50226">
        <w:rPr>
          <w:color w:val="000000"/>
          <w:lang w:val="en-US"/>
        </w:rPr>
        <w:t xml:space="preserve">and </w:t>
      </w:r>
      <w:proofErr w:type="spellStart"/>
      <w:r w:rsidR="00E50226">
        <w:rPr>
          <w:color w:val="000000"/>
          <w:lang w:val="en-US"/>
        </w:rPr>
        <w:t>nas</w:t>
      </w:r>
      <w:proofErr w:type="spellEnd"/>
      <w:r w:rsidR="00E50226">
        <w:rPr>
          <w:color w:val="000000"/>
          <w:lang w:val="en-US"/>
        </w:rPr>
        <w:t xml:space="preserve"> </w:t>
      </w:r>
      <w:r w:rsidR="00FA4DA6">
        <w:rPr>
          <w:color w:val="000000"/>
          <w:lang w:val="en-US"/>
        </w:rPr>
        <w:t xml:space="preserve">and sequenced the </w:t>
      </w:r>
      <w:r w:rsidR="00E94662">
        <w:rPr>
          <w:color w:val="000000"/>
          <w:lang w:val="en-US"/>
        </w:rPr>
        <w:t xml:space="preserve">samples of </w:t>
      </w:r>
      <w:r w:rsidR="00FA4DA6">
        <w:rPr>
          <w:color w:val="000000"/>
          <w:lang w:val="en-US"/>
        </w:rPr>
        <w:t xml:space="preserve">hybrids </w:t>
      </w:r>
      <w:r w:rsidR="007E08AB">
        <w:rPr>
          <w:color w:val="000000"/>
          <w:lang w:val="en-US"/>
        </w:rPr>
        <w:t xml:space="preserve">over </w:t>
      </w:r>
      <w:r w:rsidR="00E50226" w:rsidRPr="007367F2">
        <w:rPr>
          <w:color w:val="000000"/>
          <w:lang w:val="en-US"/>
        </w:rPr>
        <w:t>28 generation</w:t>
      </w:r>
      <w:r w:rsidR="006B0589">
        <w:rPr>
          <w:color w:val="000000"/>
          <w:lang w:val="en-US"/>
        </w:rPr>
        <w:t>s</w:t>
      </w:r>
      <w:r w:rsidR="00E50226" w:rsidRPr="007367F2">
        <w:rPr>
          <w:color w:val="000000"/>
          <w:lang w:val="en-US"/>
        </w:rPr>
        <w:t xml:space="preserve">. </w:t>
      </w:r>
      <w:r w:rsidR="001B40EC">
        <w:rPr>
          <w:color w:val="000000"/>
          <w:lang w:val="en-US"/>
        </w:rPr>
        <w:t xml:space="preserve"> </w:t>
      </w:r>
      <w:r w:rsidR="002B0566">
        <w:rPr>
          <w:color w:val="000000"/>
          <w:lang w:val="en-US"/>
        </w:rPr>
        <w:t xml:space="preserve">In particular, we ask: (1) </w:t>
      </w:r>
      <w:r w:rsidR="006D11AE">
        <w:rPr>
          <w:color w:val="000000"/>
          <w:lang w:val="en-US"/>
        </w:rPr>
        <w:t>what is the extent and direction of introgression at the species boundary</w:t>
      </w:r>
      <w:r w:rsidR="004A2B8C">
        <w:rPr>
          <w:color w:val="000000"/>
          <w:lang w:val="en-US"/>
        </w:rPr>
        <w:t xml:space="preserve">; (2) </w:t>
      </w:r>
      <w:r w:rsidR="006D11AE">
        <w:rPr>
          <w:color w:val="000000"/>
          <w:lang w:val="en-US"/>
        </w:rPr>
        <w:t>does the</w:t>
      </w:r>
      <w:r w:rsidR="006522B9">
        <w:rPr>
          <w:color w:val="000000"/>
          <w:lang w:val="en-US"/>
        </w:rPr>
        <w:t xml:space="preserve"> direction and extent of introgression within</w:t>
      </w:r>
      <w:r w:rsidR="006D11AE">
        <w:rPr>
          <w:color w:val="000000"/>
          <w:lang w:val="en-US"/>
        </w:rPr>
        <w:t xml:space="preserve"> </w:t>
      </w:r>
      <w:proofErr w:type="spellStart"/>
      <w:r w:rsidR="006D11AE">
        <w:rPr>
          <w:color w:val="000000"/>
          <w:lang w:val="en-US"/>
        </w:rPr>
        <w:t>neosex</w:t>
      </w:r>
      <w:proofErr w:type="spellEnd"/>
      <w:r w:rsidR="006D11AE">
        <w:rPr>
          <w:color w:val="000000"/>
          <w:lang w:val="en-US"/>
        </w:rPr>
        <w:t xml:space="preserve"> chromosome </w:t>
      </w:r>
      <w:r w:rsidR="006522B9">
        <w:rPr>
          <w:color w:val="000000"/>
          <w:lang w:val="en-US"/>
        </w:rPr>
        <w:t>differ</w:t>
      </w:r>
      <w:r w:rsidR="006D11AE">
        <w:rPr>
          <w:color w:val="000000"/>
          <w:lang w:val="en-US"/>
        </w:rPr>
        <w:t xml:space="preserve"> than the rest of the genome; (3) </w:t>
      </w:r>
      <w:r w:rsidR="008D579F">
        <w:rPr>
          <w:color w:val="000000"/>
          <w:lang w:val="en-US"/>
        </w:rPr>
        <w:t xml:space="preserve">what is the effect of local recombination suppression </w:t>
      </w:r>
      <w:r w:rsidR="009235E1">
        <w:rPr>
          <w:color w:val="000000"/>
          <w:lang w:val="en-US"/>
        </w:rPr>
        <w:t xml:space="preserve">on </w:t>
      </w:r>
      <w:r w:rsidR="007F15FC">
        <w:rPr>
          <w:color w:val="000000"/>
          <w:lang w:val="en-US"/>
        </w:rPr>
        <w:t>introgress</w:t>
      </w:r>
      <w:r w:rsidR="00140CBB">
        <w:rPr>
          <w:color w:val="000000"/>
          <w:lang w:val="en-US"/>
        </w:rPr>
        <w:t>i</w:t>
      </w:r>
      <w:r w:rsidR="007F15FC">
        <w:rPr>
          <w:color w:val="000000"/>
          <w:lang w:val="en-US"/>
        </w:rPr>
        <w:t>on</w:t>
      </w:r>
      <w:r w:rsidR="003D304B">
        <w:rPr>
          <w:color w:val="000000"/>
          <w:lang w:val="en-US"/>
        </w:rPr>
        <w:t xml:space="preserve">; </w:t>
      </w:r>
      <w:r w:rsidR="00EB633D">
        <w:rPr>
          <w:color w:val="000000"/>
          <w:lang w:val="en-US"/>
        </w:rPr>
        <w:t xml:space="preserve">if so, does such </w:t>
      </w:r>
      <w:r w:rsidR="00983991">
        <w:rPr>
          <w:color w:val="000000"/>
          <w:lang w:val="en-US"/>
        </w:rPr>
        <w:t xml:space="preserve">effect </w:t>
      </w:r>
      <w:r w:rsidR="00EB633D">
        <w:rPr>
          <w:color w:val="000000"/>
          <w:lang w:val="en-US"/>
        </w:rPr>
        <w:t xml:space="preserve">differ </w:t>
      </w:r>
      <w:r w:rsidR="009D3CBF">
        <w:rPr>
          <w:color w:val="000000"/>
          <w:lang w:val="en-US"/>
        </w:rPr>
        <w:t xml:space="preserve">within </w:t>
      </w:r>
      <w:proofErr w:type="spellStart"/>
      <w:r w:rsidR="009D3CBF">
        <w:rPr>
          <w:color w:val="000000"/>
          <w:lang w:val="en-US"/>
        </w:rPr>
        <w:t>neosex</w:t>
      </w:r>
      <w:proofErr w:type="spellEnd"/>
      <w:r w:rsidR="009D3CBF">
        <w:rPr>
          <w:color w:val="000000"/>
          <w:lang w:val="en-US"/>
        </w:rPr>
        <w:t xml:space="preserve"> chromosome versus the rest of the genome?</w:t>
      </w:r>
      <w:r w:rsidR="00A36210" w:rsidRPr="007367F2">
        <w:rPr>
          <w:color w:val="000000"/>
          <w:lang w:val="en-US"/>
        </w:rPr>
        <w:t xml:space="preserve"> </w:t>
      </w:r>
    </w:p>
    <w:p w14:paraId="6F511B27" w14:textId="158B9A8F" w:rsidR="00BB3D79" w:rsidRPr="00920014" w:rsidRDefault="00BB3D79">
      <w:pPr>
        <w:rPr>
          <w:lang w:val="en-US"/>
        </w:rPr>
      </w:pPr>
    </w:p>
    <w:p w14:paraId="27B52F4D" w14:textId="77777777" w:rsidR="00BB3D79" w:rsidRPr="00920014" w:rsidRDefault="00BB3D79">
      <w:pPr>
        <w:rPr>
          <w:lang w:val="en-US"/>
        </w:rPr>
      </w:pPr>
    </w:p>
    <w:p w14:paraId="10523F3E" w14:textId="7591BF27" w:rsidR="00D60B88" w:rsidRPr="00920014" w:rsidRDefault="00D60B88">
      <w:pPr>
        <w:rPr>
          <w:b/>
          <w:bCs/>
          <w:lang w:val="en-US"/>
        </w:rPr>
      </w:pPr>
      <w:r w:rsidRPr="00920014">
        <w:rPr>
          <w:b/>
          <w:bCs/>
          <w:lang w:val="en-US"/>
        </w:rPr>
        <w:t>Methods</w:t>
      </w:r>
    </w:p>
    <w:p w14:paraId="2458D73D" w14:textId="615D12B9" w:rsidR="004A7AE4" w:rsidRPr="00920014" w:rsidRDefault="004A7AE4">
      <w:pPr>
        <w:rPr>
          <w:i/>
          <w:iCs/>
          <w:lang w:val="en-US"/>
        </w:rPr>
      </w:pPr>
      <w:r w:rsidRPr="00920014">
        <w:rPr>
          <w:i/>
          <w:iCs/>
          <w:lang w:val="en-US"/>
        </w:rPr>
        <w:t>Hybrid swarm</w:t>
      </w:r>
      <w:r w:rsidR="005C5267">
        <w:rPr>
          <w:i/>
          <w:iCs/>
          <w:lang w:val="en-US"/>
        </w:rPr>
        <w:t xml:space="preserve"> and sampling</w:t>
      </w:r>
    </w:p>
    <w:p w14:paraId="2C098F90" w14:textId="23C8F694" w:rsidR="004A7AE4" w:rsidRPr="00920014" w:rsidRDefault="004A7AE4" w:rsidP="00AC1B71">
      <w:pPr>
        <w:ind w:firstLine="720"/>
        <w:rPr>
          <w:lang w:val="en-US"/>
        </w:rPr>
      </w:pPr>
      <w:r w:rsidRPr="00920014">
        <w:rPr>
          <w:lang w:val="en-US"/>
        </w:rPr>
        <w:t>N</w:t>
      </w:r>
      <w:r w:rsidRPr="00334309">
        <w:rPr>
          <w:highlight w:val="yellow"/>
          <w:lang w:val="en-US"/>
        </w:rPr>
        <w:t>=</w:t>
      </w:r>
      <w:r w:rsidR="00334309" w:rsidRPr="00334309">
        <w:rPr>
          <w:highlight w:val="yellow"/>
          <w:lang w:val="en-US"/>
        </w:rPr>
        <w:t>XX</w:t>
      </w:r>
      <w:r w:rsidRPr="00920014">
        <w:rPr>
          <w:lang w:val="en-US"/>
        </w:rPr>
        <w:t xml:space="preserve"> of each sex</w:t>
      </w:r>
      <w:r w:rsidR="003B5BB6" w:rsidRPr="00920014">
        <w:rPr>
          <w:lang w:val="en-US"/>
        </w:rPr>
        <w:t xml:space="preserve"> of each species</w:t>
      </w:r>
      <w:r w:rsidRPr="00920014">
        <w:rPr>
          <w:lang w:val="en-US"/>
        </w:rPr>
        <w:t xml:space="preserve"> were </w:t>
      </w:r>
      <w:r w:rsidR="008F0B0A" w:rsidRPr="00920014">
        <w:rPr>
          <w:lang w:val="en-US"/>
        </w:rPr>
        <w:t>crossed</w:t>
      </w:r>
      <w:r w:rsidR="00FF3F2B">
        <w:rPr>
          <w:lang w:val="en-US"/>
        </w:rPr>
        <w:t xml:space="preserve"> to form hybrid swarm.</w:t>
      </w:r>
    </w:p>
    <w:p w14:paraId="5F6A9E6C" w14:textId="0116CF38" w:rsidR="00045BD1" w:rsidRPr="00920014" w:rsidRDefault="007D13D3">
      <w:pPr>
        <w:rPr>
          <w:lang w:val="en-US" w:eastAsia="zh-TW"/>
        </w:rPr>
      </w:pPr>
      <w:r w:rsidRPr="00920014">
        <w:rPr>
          <w:lang w:val="en-US"/>
        </w:rPr>
        <w:t xml:space="preserve">Plexiglass (dimension), the arena is maintained at room </w:t>
      </w:r>
      <w:r w:rsidRPr="00920014">
        <w:rPr>
          <w:lang w:val="en-US" w:eastAsia="zh-TW"/>
        </w:rPr>
        <w:t xml:space="preserve">temperature, </w:t>
      </w:r>
      <w:r w:rsidR="00975AA7" w:rsidRPr="00920014">
        <w:rPr>
          <w:highlight w:val="green"/>
          <w:lang w:val="en-US" w:eastAsia="zh-TW"/>
        </w:rPr>
        <w:t>humidity, light-dark cycle</w:t>
      </w:r>
      <w:r w:rsidR="00975AA7" w:rsidRPr="00920014">
        <w:rPr>
          <w:lang w:val="en-US" w:eastAsia="zh-TW"/>
        </w:rPr>
        <w:t xml:space="preserve">. </w:t>
      </w:r>
    </w:p>
    <w:p w14:paraId="24E0BBD9" w14:textId="08815A2E" w:rsidR="007D13D3" w:rsidRDefault="00946709">
      <w:pPr>
        <w:rPr>
          <w:lang w:val="en-US" w:eastAsia="zh-TW"/>
        </w:rPr>
      </w:pPr>
      <w:r>
        <w:rPr>
          <w:lang w:val="en-US" w:eastAsia="zh-TW"/>
        </w:rPr>
        <w:t>Adults were sampled and sexed.</w:t>
      </w:r>
      <w:r w:rsidR="00334309">
        <w:rPr>
          <w:lang w:val="en-US" w:eastAsia="zh-TW"/>
        </w:rPr>
        <w:t xml:space="preserve"> Generation</w:t>
      </w:r>
      <w:r w:rsidR="008B6088">
        <w:rPr>
          <w:lang w:val="en-US" w:eastAsia="zh-TW"/>
        </w:rPr>
        <w:t>s</w:t>
      </w:r>
      <w:r w:rsidR="00334309">
        <w:rPr>
          <w:lang w:val="en-US" w:eastAsia="zh-TW"/>
        </w:rPr>
        <w:t xml:space="preserve"> were determined </w:t>
      </w:r>
      <w:r w:rsidR="00334309" w:rsidRPr="008B6088">
        <w:rPr>
          <w:highlight w:val="yellow"/>
          <w:lang w:val="en-US" w:eastAsia="zh-TW"/>
        </w:rPr>
        <w:t>by</w:t>
      </w:r>
      <w:r w:rsidR="00334309">
        <w:rPr>
          <w:lang w:val="en-US" w:eastAsia="zh-TW"/>
        </w:rPr>
        <w:t xml:space="preserve"> </w:t>
      </w:r>
      <w:r w:rsidR="004C25C4">
        <w:rPr>
          <w:lang w:val="en-US" w:eastAsia="zh-TW"/>
        </w:rPr>
        <w:t>…</w:t>
      </w:r>
    </w:p>
    <w:p w14:paraId="3ACCFE1A" w14:textId="77777777" w:rsidR="00334309" w:rsidRDefault="00334309">
      <w:pPr>
        <w:rPr>
          <w:lang w:val="en-US" w:eastAsia="zh-TW"/>
        </w:rPr>
      </w:pPr>
    </w:p>
    <w:p w14:paraId="1E30467B" w14:textId="50E60BA0" w:rsidR="00B12934" w:rsidRPr="00920014" w:rsidRDefault="00B12934">
      <w:pPr>
        <w:rPr>
          <w:i/>
          <w:iCs/>
          <w:lang w:val="en-US" w:eastAsia="zh-TW"/>
        </w:rPr>
      </w:pPr>
      <w:r w:rsidRPr="00920014">
        <w:rPr>
          <w:i/>
          <w:iCs/>
          <w:lang w:val="en-US" w:eastAsia="zh-TW"/>
        </w:rPr>
        <w:t>Sequencing</w:t>
      </w:r>
    </w:p>
    <w:p w14:paraId="243CA669" w14:textId="5EC88B7D" w:rsidR="00B12934" w:rsidRPr="00920014" w:rsidRDefault="00B12934" w:rsidP="009A12BF">
      <w:pPr>
        <w:ind w:firstLine="720"/>
        <w:rPr>
          <w:lang w:val="en-US" w:eastAsia="zh-TW"/>
        </w:rPr>
      </w:pPr>
      <w:r w:rsidRPr="00920014">
        <w:rPr>
          <w:lang w:val="en-US" w:eastAsia="zh-TW"/>
        </w:rPr>
        <w:t xml:space="preserve">We sequenced </w:t>
      </w:r>
      <w:r w:rsidR="004D6A09" w:rsidRPr="00920014">
        <w:rPr>
          <w:lang w:val="en-US" w:eastAsia="zh-TW"/>
        </w:rPr>
        <w:t>at early generation (</w:t>
      </w:r>
      <w:r w:rsidR="007B11AB">
        <w:rPr>
          <w:lang w:val="en-US" w:eastAsia="zh-TW"/>
        </w:rPr>
        <w:t>1</w:t>
      </w:r>
      <w:r w:rsidR="004D6A09" w:rsidRPr="00920014">
        <w:rPr>
          <w:lang w:val="en-US" w:eastAsia="zh-TW"/>
        </w:rPr>
        <w:t>-5</w:t>
      </w:r>
      <w:r w:rsidR="00D02539" w:rsidRPr="00920014">
        <w:rPr>
          <w:lang w:val="en-US" w:eastAsia="zh-TW"/>
        </w:rPr>
        <w:t>, N=2</w:t>
      </w:r>
      <w:r w:rsidR="007B11AB">
        <w:rPr>
          <w:lang w:val="en-US" w:eastAsia="zh-TW"/>
        </w:rPr>
        <w:t>1</w:t>
      </w:r>
      <w:r w:rsidR="004D6A09" w:rsidRPr="00920014">
        <w:rPr>
          <w:lang w:val="en-US" w:eastAsia="zh-TW"/>
        </w:rPr>
        <w:t xml:space="preserve">), generation </w:t>
      </w:r>
      <w:r w:rsidR="007B11AB">
        <w:rPr>
          <w:lang w:val="en-US" w:eastAsia="zh-TW"/>
        </w:rPr>
        <w:t>9-12</w:t>
      </w:r>
      <w:r w:rsidR="00D02539" w:rsidRPr="00920014">
        <w:rPr>
          <w:lang w:val="en-US" w:eastAsia="zh-TW"/>
        </w:rPr>
        <w:t xml:space="preserve"> (N=</w:t>
      </w:r>
      <w:r w:rsidR="007B11AB">
        <w:rPr>
          <w:lang w:val="en-US" w:eastAsia="zh-TW"/>
        </w:rPr>
        <w:t>19+6+18+5</w:t>
      </w:r>
      <w:r w:rsidR="00D02539" w:rsidRPr="00920014">
        <w:rPr>
          <w:lang w:val="en-US" w:eastAsia="zh-TW"/>
        </w:rPr>
        <w:t xml:space="preserve">), </w:t>
      </w:r>
      <w:r w:rsidR="00DA2B1D" w:rsidRPr="00920014">
        <w:rPr>
          <w:lang w:val="en-US" w:eastAsia="zh-TW"/>
        </w:rPr>
        <w:t xml:space="preserve">generation </w:t>
      </w:r>
      <w:r w:rsidR="007B11AB">
        <w:rPr>
          <w:lang w:val="en-US" w:eastAsia="zh-TW"/>
        </w:rPr>
        <w:t>16-</w:t>
      </w:r>
      <w:r w:rsidR="00DA2B1D" w:rsidRPr="00920014">
        <w:rPr>
          <w:lang w:val="en-US" w:eastAsia="zh-TW"/>
        </w:rPr>
        <w:t>18 (</w:t>
      </w:r>
      <w:r w:rsidR="007B11AB">
        <w:rPr>
          <w:lang w:val="en-US" w:eastAsia="zh-TW"/>
        </w:rPr>
        <w:t>N=10+5+20</w:t>
      </w:r>
      <w:r w:rsidR="00DA2B1D" w:rsidRPr="00920014">
        <w:rPr>
          <w:lang w:val="en-US" w:eastAsia="zh-TW"/>
        </w:rPr>
        <w:t xml:space="preserve">), </w:t>
      </w:r>
      <w:r w:rsidR="004D6A09" w:rsidRPr="00920014">
        <w:rPr>
          <w:lang w:val="en-US" w:eastAsia="zh-TW"/>
        </w:rPr>
        <w:t>21</w:t>
      </w:r>
      <w:r w:rsidR="00D02539" w:rsidRPr="00920014">
        <w:rPr>
          <w:lang w:val="en-US" w:eastAsia="zh-TW"/>
        </w:rPr>
        <w:t xml:space="preserve"> (N=</w:t>
      </w:r>
      <w:r w:rsidR="007B11AB">
        <w:rPr>
          <w:lang w:val="en-US" w:eastAsia="zh-TW"/>
        </w:rPr>
        <w:t>38</w:t>
      </w:r>
      <w:r w:rsidR="00D02539" w:rsidRPr="00920014">
        <w:rPr>
          <w:lang w:val="en-US" w:eastAsia="zh-TW"/>
        </w:rPr>
        <w:t>),</w:t>
      </w:r>
      <w:r w:rsidR="004D6A09" w:rsidRPr="00920014">
        <w:rPr>
          <w:lang w:val="en-US" w:eastAsia="zh-TW"/>
        </w:rPr>
        <w:t xml:space="preserve"> 27</w:t>
      </w:r>
      <w:r w:rsidR="00D02539" w:rsidRPr="00920014">
        <w:rPr>
          <w:lang w:val="en-US" w:eastAsia="zh-TW"/>
        </w:rPr>
        <w:t xml:space="preserve"> (N=</w:t>
      </w:r>
      <w:r w:rsidR="007B11AB">
        <w:rPr>
          <w:lang w:val="en-US" w:eastAsia="zh-TW"/>
        </w:rPr>
        <w:t>44</w:t>
      </w:r>
      <w:r w:rsidR="00D02539" w:rsidRPr="00920014">
        <w:rPr>
          <w:lang w:val="en-US" w:eastAsia="zh-TW"/>
        </w:rPr>
        <w:t>)</w:t>
      </w:r>
      <w:r w:rsidR="00DC323E" w:rsidRPr="00920014">
        <w:rPr>
          <w:lang w:val="en-US" w:eastAsia="zh-TW"/>
        </w:rPr>
        <w:t xml:space="preserve">, </w:t>
      </w:r>
      <w:r w:rsidR="00D02539" w:rsidRPr="00920014">
        <w:rPr>
          <w:lang w:val="en-US" w:eastAsia="zh-TW"/>
        </w:rPr>
        <w:t>and</w:t>
      </w:r>
      <w:r w:rsidR="00DC323E" w:rsidRPr="00920014">
        <w:rPr>
          <w:lang w:val="en-US" w:eastAsia="zh-TW"/>
        </w:rPr>
        <w:t xml:space="preserve"> 28</w:t>
      </w:r>
      <w:r w:rsidR="00D02539" w:rsidRPr="00920014">
        <w:rPr>
          <w:lang w:val="en-US" w:eastAsia="zh-TW"/>
        </w:rPr>
        <w:t xml:space="preserve"> (N=37)</w:t>
      </w:r>
      <w:r w:rsidR="004D6A09" w:rsidRPr="00920014">
        <w:rPr>
          <w:lang w:val="en-US" w:eastAsia="zh-TW"/>
        </w:rPr>
        <w:t>.</w:t>
      </w:r>
      <w:r w:rsidR="009A12BF" w:rsidRPr="00920014">
        <w:rPr>
          <w:lang w:val="en-US" w:eastAsia="zh-TW"/>
        </w:rPr>
        <w:t xml:space="preserve"> </w:t>
      </w:r>
      <w:r w:rsidR="00E906A2">
        <w:rPr>
          <w:lang w:val="en-US" w:eastAsia="zh-TW"/>
        </w:rPr>
        <w:t xml:space="preserve">The detailed sample size in terms of sex and generation is summarized in Table S1. </w:t>
      </w:r>
      <w:r w:rsidR="00A12390">
        <w:rPr>
          <w:lang w:val="en-US" w:eastAsia="zh-TW"/>
        </w:rPr>
        <w:t xml:space="preserve">Sequencing library prep facility and platform </w:t>
      </w:r>
    </w:p>
    <w:p w14:paraId="0BE2095F" w14:textId="77777777" w:rsidR="00EB45C9" w:rsidRPr="00920014" w:rsidRDefault="00EB45C9">
      <w:pPr>
        <w:rPr>
          <w:lang w:val="en-US" w:eastAsia="zh-TW"/>
        </w:rPr>
      </w:pPr>
    </w:p>
    <w:p w14:paraId="512E5F78" w14:textId="0A956012" w:rsidR="00B12934" w:rsidRPr="00920014" w:rsidRDefault="00B12934">
      <w:pPr>
        <w:rPr>
          <w:i/>
          <w:iCs/>
          <w:lang w:val="en-US" w:eastAsia="zh-TW"/>
        </w:rPr>
      </w:pPr>
      <w:r w:rsidRPr="00920014">
        <w:rPr>
          <w:i/>
          <w:iCs/>
          <w:lang w:val="en-US" w:eastAsia="zh-TW"/>
        </w:rPr>
        <w:t xml:space="preserve">Sequence </w:t>
      </w:r>
      <w:r w:rsidR="00BD5050" w:rsidRPr="00920014">
        <w:rPr>
          <w:i/>
          <w:iCs/>
          <w:lang w:val="en-US" w:eastAsia="zh-TW"/>
        </w:rPr>
        <w:t>processing</w:t>
      </w:r>
      <w:r w:rsidRPr="00920014">
        <w:rPr>
          <w:i/>
          <w:iCs/>
          <w:lang w:val="en-US" w:eastAsia="zh-TW"/>
        </w:rPr>
        <w:t xml:space="preserve"> </w:t>
      </w:r>
    </w:p>
    <w:p w14:paraId="4911CBD9" w14:textId="64A14783" w:rsidR="009638E5" w:rsidRPr="00920014" w:rsidRDefault="00D03260" w:rsidP="00575F0A">
      <w:pPr>
        <w:ind w:firstLine="720"/>
        <w:rPr>
          <w:lang w:val="en-US"/>
        </w:rPr>
      </w:pPr>
      <w:r w:rsidRPr="00920014">
        <w:rPr>
          <w:lang w:val="en-US" w:eastAsia="zh-TW"/>
        </w:rPr>
        <w:t>We aligned the reads</w:t>
      </w:r>
      <w:r w:rsidR="00D24B27">
        <w:rPr>
          <w:lang w:val="en-US" w:eastAsia="zh-TW"/>
        </w:rPr>
        <w:t xml:space="preserve"> </w:t>
      </w:r>
      <w:r w:rsidR="00D24B27">
        <w:rPr>
          <w:lang w:val="en-US"/>
        </w:rPr>
        <w:t xml:space="preserve">to the closest outgroup </w:t>
      </w:r>
      <w:r w:rsidR="00D24B27" w:rsidRPr="00F7285F">
        <w:rPr>
          <w:i/>
          <w:iCs/>
          <w:lang w:val="en-US"/>
        </w:rPr>
        <w:t xml:space="preserve">D. </w:t>
      </w:r>
      <w:proofErr w:type="spellStart"/>
      <w:r w:rsidR="00D24B27" w:rsidRPr="00F7285F">
        <w:rPr>
          <w:i/>
          <w:iCs/>
          <w:lang w:val="en-US"/>
        </w:rPr>
        <w:t>kepluana</w:t>
      </w:r>
      <w:proofErr w:type="spellEnd"/>
      <w:r w:rsidR="00D24B27">
        <w:rPr>
          <w:lang w:val="en-US"/>
        </w:rPr>
        <w:t xml:space="preserve"> </w:t>
      </w:r>
      <w:r w:rsidR="00D24B27">
        <w:rPr>
          <w:lang w:val="en-US"/>
        </w:rPr>
        <w:t xml:space="preserve">genomic </w:t>
      </w:r>
      <w:r w:rsidR="00D24B27">
        <w:rPr>
          <w:lang w:val="en-US"/>
        </w:rPr>
        <w:t xml:space="preserve">reference </w:t>
      </w:r>
      <w:r w:rsidR="00226142" w:rsidRPr="00920014">
        <w:rPr>
          <w:lang w:val="en-US" w:eastAsia="zh-TW"/>
        </w:rPr>
        <w:t>with bwa</w:t>
      </w:r>
      <w:r w:rsidR="00EB45C9" w:rsidRPr="00920014">
        <w:rPr>
          <w:lang w:val="en-US" w:eastAsia="zh-TW"/>
        </w:rPr>
        <w:t xml:space="preserve"> </w:t>
      </w:r>
      <w:r w:rsidR="00EB45C9" w:rsidRPr="00920014">
        <w:rPr>
          <w:lang w:val="en-US"/>
        </w:rPr>
        <w:fldChar w:fldCharType="begin" w:fldLock="1"/>
      </w:r>
      <w:r w:rsidR="00997DE5">
        <w:rPr>
          <w:lang w:val="en-US" w:eastAsia="zh-TW"/>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(18)","plainTextFormattedCitation":"(18)","previouslyFormattedCitation":"(18)"},"properties":{"noteIndex":0},"schema":"https://github.com/citation-style-language/schema/raw/master/csl-citation.json"}</w:instrText>
      </w:r>
      <w:r w:rsidR="00EB45C9" w:rsidRPr="00920014">
        <w:rPr>
          <w:lang w:val="en-US"/>
        </w:rPr>
        <w:fldChar w:fldCharType="separate"/>
      </w:r>
      <w:r w:rsidR="00ED214D" w:rsidRPr="00ED214D">
        <w:rPr>
          <w:noProof/>
          <w:lang w:val="en-US"/>
        </w:rPr>
        <w:t>(18)</w:t>
      </w:r>
      <w:r w:rsidR="00EB45C9" w:rsidRPr="00920014">
        <w:rPr>
          <w:lang w:val="en-US"/>
        </w:rPr>
        <w:fldChar w:fldCharType="end"/>
      </w:r>
      <w:r w:rsidR="00226142" w:rsidRPr="00920014">
        <w:rPr>
          <w:lang w:val="en-US"/>
        </w:rPr>
        <w:t xml:space="preserve">. </w:t>
      </w:r>
      <w:r w:rsidR="00674A0D" w:rsidRPr="00920014">
        <w:rPr>
          <w:lang w:val="en-US"/>
        </w:rPr>
        <w:t xml:space="preserve"> </w:t>
      </w:r>
      <w:r w:rsidR="009A12BF" w:rsidRPr="00697B92">
        <w:rPr>
          <w:lang w:val="en-US"/>
        </w:rPr>
        <w:t xml:space="preserve">Trim the reads, read </w:t>
      </w:r>
      <w:r w:rsidR="009A12BF" w:rsidRPr="006A5769">
        <w:rPr>
          <w:lang w:val="en-US"/>
        </w:rPr>
        <w:t>quality cutoff =</w:t>
      </w:r>
      <w:r w:rsidR="00FE1F82" w:rsidRPr="006A5769">
        <w:rPr>
          <w:lang w:val="en-US"/>
        </w:rPr>
        <w:t>20</w:t>
      </w:r>
      <w:r w:rsidR="001449C9" w:rsidRPr="006A5769">
        <w:rPr>
          <w:lang w:val="en-US"/>
        </w:rPr>
        <w:t>. Individuals with less than 50,000 reads were excluded from downstream analysis.</w:t>
      </w:r>
      <w:r w:rsidR="00F7285F">
        <w:rPr>
          <w:lang w:val="en-US"/>
        </w:rPr>
        <w:t xml:space="preserve"> </w:t>
      </w:r>
    </w:p>
    <w:p w14:paraId="5BDA2A9F" w14:textId="5BD94FAD" w:rsidR="009A12BF" w:rsidRDefault="009A12BF" w:rsidP="00FB049E">
      <w:pPr>
        <w:rPr>
          <w:lang w:val="en-US"/>
        </w:rPr>
      </w:pPr>
    </w:p>
    <w:p w14:paraId="6031AF03" w14:textId="77777777" w:rsidR="00FB049E" w:rsidRPr="00B47AFB" w:rsidRDefault="00FB049E" w:rsidP="00FB049E">
      <w:pPr>
        <w:rPr>
          <w:i/>
          <w:iCs/>
          <w:lang w:val="en-US"/>
        </w:rPr>
      </w:pPr>
      <w:r w:rsidRPr="00B47AFB">
        <w:rPr>
          <w:i/>
          <w:iCs/>
          <w:lang w:val="en-US"/>
        </w:rPr>
        <w:t>Reference haplotypes</w:t>
      </w:r>
    </w:p>
    <w:p w14:paraId="6D13FDBF" w14:textId="5CA46C98" w:rsidR="00FB049E" w:rsidRPr="008F1AE6" w:rsidRDefault="00FB049E" w:rsidP="00196C70">
      <w:pPr>
        <w:ind w:firstLine="720"/>
        <w:rPr>
          <w:lang w:val="en-US"/>
        </w:rPr>
      </w:pPr>
      <w:r>
        <w:rPr>
          <w:lang w:val="en-US" w:eastAsia="zh-TW"/>
        </w:rPr>
        <w:t xml:space="preserve">We </w:t>
      </w:r>
      <w:r w:rsidR="004036D8">
        <w:rPr>
          <w:lang w:val="en-US" w:eastAsia="zh-TW"/>
        </w:rPr>
        <w:t xml:space="preserve">used </w:t>
      </w:r>
      <w:r w:rsidR="00D56641">
        <w:rPr>
          <w:lang w:val="en-US" w:eastAsia="zh-TW"/>
        </w:rPr>
        <w:t>the</w:t>
      </w:r>
      <w:r w:rsidR="00E752C0">
        <w:rPr>
          <w:lang w:val="en-US" w:eastAsia="zh-TW"/>
        </w:rPr>
        <w:t xml:space="preserve"> existing high </w:t>
      </w:r>
      <w:r w:rsidR="002E42F9">
        <w:rPr>
          <w:lang w:val="en-US" w:eastAsia="zh-TW"/>
        </w:rPr>
        <w:t xml:space="preserve">coverage sequencing </w:t>
      </w:r>
      <w:r w:rsidR="00CF19D4">
        <w:rPr>
          <w:lang w:val="en-US" w:eastAsia="zh-TW"/>
        </w:rPr>
        <w:t xml:space="preserve">of alb03 line (2 males: </w:t>
      </w:r>
      <w:r w:rsidR="00CF19D4" w:rsidRPr="008F1AE6">
        <w:rPr>
          <w:lang w:val="en-US" w:eastAsia="zh-TW"/>
        </w:rPr>
        <w:t>DBMN30-16_S49_L008</w:t>
      </w:r>
      <w:r w:rsidR="00CF19D4" w:rsidRPr="008F1AE6">
        <w:rPr>
          <w:lang w:val="en-US" w:eastAsia="zh-TW"/>
        </w:rPr>
        <w:t xml:space="preserve"> and </w:t>
      </w:r>
      <w:r w:rsidR="00CF19D4" w:rsidRPr="008F1AE6">
        <w:rPr>
          <w:lang w:val="en-US" w:eastAsia="zh-TW"/>
        </w:rPr>
        <w:t>DBMN30-19_S51_L008</w:t>
      </w:r>
      <w:r w:rsidR="00CF19D4">
        <w:rPr>
          <w:lang w:val="en-US" w:eastAsia="zh-TW"/>
        </w:rPr>
        <w:t xml:space="preserve">, 1 female </w:t>
      </w:r>
      <w:r w:rsidR="00CF19D4" w:rsidRPr="008F1AE6">
        <w:rPr>
          <w:lang w:val="en-US" w:eastAsia="zh-TW"/>
        </w:rPr>
        <w:t>DBMN21-D_S4_L007</w:t>
      </w:r>
      <w:r w:rsidR="00CF19D4">
        <w:rPr>
          <w:lang w:val="en-US" w:eastAsia="zh-TW"/>
        </w:rPr>
        <w:t>) and nas00 line</w:t>
      </w:r>
      <w:r w:rsidR="003773C8">
        <w:rPr>
          <w:lang w:val="en-US" w:eastAsia="zh-TW"/>
        </w:rPr>
        <w:t xml:space="preserve"> (</w:t>
      </w:r>
      <w:r w:rsidR="003773C8" w:rsidRPr="008F1AE6">
        <w:rPr>
          <w:lang w:val="en-US" w:eastAsia="zh-TW"/>
        </w:rPr>
        <w:t>DBCC035C4_S68_L008</w:t>
      </w:r>
      <w:r w:rsidR="000F2030" w:rsidRPr="008F1AE6">
        <w:rPr>
          <w:lang w:val="en-US" w:eastAsia="zh-TW"/>
        </w:rPr>
        <w:t xml:space="preserve">, </w:t>
      </w:r>
      <w:r w:rsidR="003773C8" w:rsidRPr="008F1AE6">
        <w:rPr>
          <w:lang w:val="en-US" w:eastAsia="zh-TW"/>
        </w:rPr>
        <w:t>DBMN21-B_S2_L007</w:t>
      </w:r>
      <w:r w:rsidR="003773C8">
        <w:rPr>
          <w:lang w:val="en-US" w:eastAsia="zh-TW"/>
        </w:rPr>
        <w:t>)</w:t>
      </w:r>
      <w:r w:rsidR="00CF19D4">
        <w:rPr>
          <w:lang w:val="en-US" w:eastAsia="zh-TW"/>
        </w:rPr>
        <w:t xml:space="preserve">. </w:t>
      </w:r>
      <w:r w:rsidR="00E8082F">
        <w:rPr>
          <w:lang w:val="en-US" w:eastAsia="zh-TW"/>
        </w:rPr>
        <w:t xml:space="preserve">We aligned the reads to the same </w:t>
      </w:r>
      <w:proofErr w:type="spellStart"/>
      <w:r w:rsidR="00E8082F">
        <w:rPr>
          <w:lang w:val="en-US" w:eastAsia="zh-TW"/>
        </w:rPr>
        <w:t>kepluana</w:t>
      </w:r>
      <w:proofErr w:type="spellEnd"/>
      <w:r w:rsidR="00E8082F">
        <w:rPr>
          <w:lang w:val="en-US" w:eastAsia="zh-TW"/>
        </w:rPr>
        <w:t xml:space="preserve"> reference before</w:t>
      </w:r>
      <w:r w:rsidR="00E8082F">
        <w:rPr>
          <w:lang w:val="en-US"/>
        </w:rPr>
        <w:t xml:space="preserve"> genotyping with GATK 3.8.</w:t>
      </w:r>
      <w:r w:rsidR="007F36FC">
        <w:rPr>
          <w:lang w:val="en-US"/>
        </w:rPr>
        <w:t xml:space="preserve"> To</w:t>
      </w:r>
      <w:r w:rsidR="007641DA">
        <w:rPr>
          <w:lang w:val="en-US"/>
        </w:rPr>
        <w:t xml:space="preserve"> </w:t>
      </w:r>
      <w:r w:rsidR="005321C5">
        <w:rPr>
          <w:lang w:val="en-US"/>
        </w:rPr>
        <w:t xml:space="preserve">determine </w:t>
      </w:r>
      <w:proofErr w:type="spellStart"/>
      <w:r w:rsidR="005321C5">
        <w:rPr>
          <w:lang w:val="en-US"/>
        </w:rPr>
        <w:t>alb</w:t>
      </w:r>
      <w:proofErr w:type="spellEnd"/>
      <w:r w:rsidR="005321C5">
        <w:rPr>
          <w:lang w:val="en-US"/>
        </w:rPr>
        <w:t xml:space="preserve"> vs </w:t>
      </w:r>
      <w:proofErr w:type="spellStart"/>
      <w:r w:rsidR="005321C5">
        <w:rPr>
          <w:lang w:val="en-US"/>
        </w:rPr>
        <w:t>nas</w:t>
      </w:r>
      <w:proofErr w:type="spellEnd"/>
      <w:r w:rsidR="005321C5">
        <w:rPr>
          <w:lang w:val="en-US"/>
        </w:rPr>
        <w:t xml:space="preserve"> specific </w:t>
      </w:r>
      <w:r w:rsidR="004B4DC3">
        <w:rPr>
          <w:lang w:val="en-US"/>
        </w:rPr>
        <w:t xml:space="preserve">alleles, we calculated allele frequency within </w:t>
      </w:r>
      <w:proofErr w:type="spellStart"/>
      <w:r w:rsidR="004B4DC3">
        <w:rPr>
          <w:lang w:val="en-US"/>
        </w:rPr>
        <w:t>alb</w:t>
      </w:r>
      <w:proofErr w:type="spellEnd"/>
      <w:r w:rsidR="004B4DC3">
        <w:rPr>
          <w:lang w:val="en-US"/>
        </w:rPr>
        <w:t xml:space="preserve"> and </w:t>
      </w:r>
      <w:proofErr w:type="spellStart"/>
      <w:r w:rsidR="004B4DC3">
        <w:rPr>
          <w:lang w:val="en-US"/>
        </w:rPr>
        <w:t>nas</w:t>
      </w:r>
      <w:proofErr w:type="spellEnd"/>
      <w:r w:rsidR="004B4DC3">
        <w:rPr>
          <w:lang w:val="en-US"/>
        </w:rPr>
        <w:t xml:space="preserve">, and selected the sites with allele frequency difference greater than 0.3. </w:t>
      </w:r>
      <w:r w:rsidR="00196C70">
        <w:rPr>
          <w:lang w:val="en-US"/>
        </w:rPr>
        <w:t xml:space="preserve">Within </w:t>
      </w:r>
      <w:proofErr w:type="spellStart"/>
      <w:r w:rsidR="00196C70">
        <w:rPr>
          <w:lang w:val="en-US"/>
        </w:rPr>
        <w:t>alb</w:t>
      </w:r>
      <w:proofErr w:type="spellEnd"/>
      <w:r w:rsidR="00196C70">
        <w:rPr>
          <w:lang w:val="en-US"/>
        </w:rPr>
        <w:t xml:space="preserve">-specific alleles, we determined whether the muller CD alleles is </w:t>
      </w:r>
      <w:r w:rsidR="005321C5">
        <w:rPr>
          <w:lang w:val="en-US"/>
        </w:rPr>
        <w:t xml:space="preserve">neo-Y </w:t>
      </w:r>
      <w:r w:rsidR="00196C70">
        <w:rPr>
          <w:lang w:val="en-US"/>
        </w:rPr>
        <w:t>or neo-X specific</w:t>
      </w:r>
      <w:r w:rsidR="00653E39">
        <w:rPr>
          <w:lang w:val="en-US"/>
        </w:rPr>
        <w:t xml:space="preserve"> following our previous study</w:t>
      </w:r>
      <w:r w:rsidR="00BB45A3">
        <w:rPr>
          <w:lang w:val="en-US"/>
        </w:rPr>
        <w:t xml:space="preserve"> </w:t>
      </w:r>
      <w:r w:rsidR="00B84CB2">
        <w:rPr>
          <w:lang w:val="en-US"/>
        </w:rPr>
        <w:fldChar w:fldCharType="begin" w:fldLock="1"/>
      </w:r>
      <w:r w:rsidR="00B84CB2">
        <w:rPr>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operties":{"noteIndex":0},"schema":"https://github.com/citation-style-language/schema/raw/master/csl-citation.json"}</w:instrText>
      </w:r>
      <w:r w:rsidR="00B84CB2">
        <w:rPr>
          <w:lang w:val="en-US"/>
        </w:rPr>
        <w:fldChar w:fldCharType="separate"/>
      </w:r>
      <w:r w:rsidR="00B84CB2" w:rsidRPr="00B84CB2">
        <w:rPr>
          <w:noProof/>
          <w:lang w:val="en-US"/>
        </w:rPr>
        <w:t>(13)</w:t>
      </w:r>
      <w:r w:rsidR="00B84CB2">
        <w:rPr>
          <w:lang w:val="en-US"/>
        </w:rPr>
        <w:fldChar w:fldCharType="end"/>
      </w:r>
      <w:r w:rsidR="00196C70">
        <w:rPr>
          <w:lang w:val="en-US"/>
        </w:rPr>
        <w:t xml:space="preserve">. </w:t>
      </w:r>
      <w:r w:rsidR="004E1A3A">
        <w:rPr>
          <w:lang w:val="en-US"/>
        </w:rPr>
        <w:t xml:space="preserve">Briefly, we </w:t>
      </w:r>
      <w:r w:rsidR="00BA6629">
        <w:rPr>
          <w:lang w:val="en-US"/>
        </w:rPr>
        <w:t xml:space="preserve">regarded </w:t>
      </w:r>
      <w:proofErr w:type="spellStart"/>
      <w:r w:rsidR="00BA6629">
        <w:rPr>
          <w:lang w:val="en-US"/>
        </w:rPr>
        <w:t>neosex</w:t>
      </w:r>
      <w:proofErr w:type="spellEnd"/>
      <w:r w:rsidR="00BA6629">
        <w:rPr>
          <w:lang w:val="en-US"/>
        </w:rPr>
        <w:t xml:space="preserve"> chromosome-specific sites as those within Muller CD that are homozygous in female</w:t>
      </w:r>
      <w:r w:rsidR="00AA6144">
        <w:rPr>
          <w:lang w:val="en-US"/>
        </w:rPr>
        <w:t>s</w:t>
      </w:r>
      <w:r w:rsidR="00BA6629">
        <w:rPr>
          <w:lang w:val="en-US"/>
        </w:rPr>
        <w:t xml:space="preserve"> and heterozygous in male</w:t>
      </w:r>
      <w:r w:rsidR="00AA6144">
        <w:rPr>
          <w:lang w:val="en-US"/>
        </w:rPr>
        <w:t>s</w:t>
      </w:r>
      <w:r w:rsidR="00BA6629">
        <w:rPr>
          <w:lang w:val="en-US"/>
        </w:rPr>
        <w:t>.</w:t>
      </w:r>
    </w:p>
    <w:p w14:paraId="3AD27F4F" w14:textId="5C027F24" w:rsidR="00FB049E" w:rsidRPr="00920014" w:rsidRDefault="00FB049E" w:rsidP="00FB049E">
      <w:pPr>
        <w:rPr>
          <w:lang w:val="en-US"/>
        </w:rPr>
      </w:pPr>
    </w:p>
    <w:p w14:paraId="300891EC" w14:textId="5D1C3529" w:rsidR="00163343" w:rsidRPr="00920014" w:rsidRDefault="00B74489">
      <w:pPr>
        <w:rPr>
          <w:i/>
          <w:iCs/>
          <w:lang w:val="en-US"/>
        </w:rPr>
      </w:pPr>
      <w:r w:rsidRPr="00920014">
        <w:rPr>
          <w:i/>
          <w:iCs/>
          <w:lang w:val="en-US"/>
        </w:rPr>
        <w:t>Ancestry calling</w:t>
      </w:r>
    </w:p>
    <w:p w14:paraId="0112C7FA" w14:textId="5A14A587" w:rsidR="007C4978" w:rsidRPr="00920014" w:rsidRDefault="000B2C48" w:rsidP="007C4978">
      <w:pPr>
        <w:ind w:firstLine="720"/>
        <w:rPr>
          <w:lang w:val="en-US"/>
        </w:rPr>
      </w:pPr>
      <w:r w:rsidRPr="00920014">
        <w:rPr>
          <w:lang w:val="en-US"/>
        </w:rPr>
        <w:t xml:space="preserve">Ancestry HMM was used to infer local genomic ancestry among hybrids in the hybrid swarm experiment. </w:t>
      </w:r>
      <w:r w:rsidR="007C4978" w:rsidRPr="00920014">
        <w:rPr>
          <w:lang w:val="en-US"/>
        </w:rPr>
        <w:t xml:space="preserve">Following setting was employed: </w:t>
      </w:r>
      <w:r w:rsidR="007C4978" w:rsidRPr="00920014">
        <w:rPr>
          <w:i/>
          <w:iCs/>
          <w:color w:val="000000"/>
          <w:lang w:val="en-US"/>
        </w:rPr>
        <w:t xml:space="preserve">-a 2 0.5 0.5 -p 0 </w:t>
      </w:r>
      <w:r w:rsidR="003A5D52" w:rsidRPr="00920014">
        <w:rPr>
          <w:i/>
          <w:iCs/>
          <w:color w:val="000000"/>
          <w:lang w:val="en-US"/>
        </w:rPr>
        <w:t>-3</w:t>
      </w:r>
      <w:r w:rsidR="007C4978" w:rsidRPr="00920014">
        <w:rPr>
          <w:i/>
          <w:iCs/>
          <w:color w:val="000000"/>
          <w:lang w:val="en-US"/>
        </w:rPr>
        <w:t xml:space="preserve"> 0.5 -p 1 -3 0.5 -r 0.000</w:t>
      </w:r>
      <w:r w:rsidR="003A5D52" w:rsidRPr="00920014">
        <w:rPr>
          <w:i/>
          <w:iCs/>
          <w:color w:val="000000"/>
          <w:lang w:val="en-US"/>
        </w:rPr>
        <w:t>0</w:t>
      </w:r>
      <w:r w:rsidR="007C4978" w:rsidRPr="00920014">
        <w:rPr>
          <w:i/>
          <w:iCs/>
          <w:color w:val="000000"/>
          <w:lang w:val="en-US"/>
        </w:rPr>
        <w:t>05</w:t>
      </w:r>
      <w:r w:rsidR="007C4978" w:rsidRPr="00920014">
        <w:rPr>
          <w:color w:val="000000"/>
          <w:lang w:val="en-US"/>
        </w:rPr>
        <w:t xml:space="preserve">. </w:t>
      </w:r>
      <w:r w:rsidR="002F0EC8" w:rsidRPr="00920014">
        <w:rPr>
          <w:color w:val="000000"/>
          <w:lang w:val="en-US"/>
        </w:rPr>
        <w:t xml:space="preserve">In particular, </w:t>
      </w:r>
      <w:r w:rsidR="0040564E" w:rsidRPr="00920014">
        <w:rPr>
          <w:color w:val="000000"/>
          <w:lang w:val="en-US"/>
        </w:rPr>
        <w:t xml:space="preserve">we assumed equal </w:t>
      </w:r>
      <w:r w:rsidR="00027BD8" w:rsidRPr="00920014">
        <w:rPr>
          <w:color w:val="000000"/>
          <w:lang w:val="en-US"/>
        </w:rPr>
        <w:t xml:space="preserve">parental </w:t>
      </w:r>
      <w:r w:rsidR="0040564E" w:rsidRPr="00920014">
        <w:rPr>
          <w:color w:val="000000"/>
          <w:lang w:val="en-US"/>
        </w:rPr>
        <w:t>ancestry contribution</w:t>
      </w:r>
      <w:r w:rsidR="00027BD8" w:rsidRPr="00920014">
        <w:rPr>
          <w:color w:val="000000"/>
          <w:lang w:val="en-US"/>
        </w:rPr>
        <w:t xml:space="preserve">s, </w:t>
      </w:r>
      <w:r w:rsidR="00865486" w:rsidRPr="00920014">
        <w:rPr>
          <w:color w:val="000000"/>
          <w:lang w:val="en-US"/>
        </w:rPr>
        <w:t>and recombination rate being 5</w:t>
      </w:r>
      <w:r w:rsidR="003A5D52" w:rsidRPr="00920014">
        <w:rPr>
          <w:color w:val="000000"/>
          <w:lang w:val="en-US"/>
        </w:rPr>
        <w:t>X</w:t>
      </w:r>
      <w:r w:rsidR="00865486" w:rsidRPr="00920014">
        <w:rPr>
          <w:color w:val="000000"/>
          <w:lang w:val="en-US"/>
        </w:rPr>
        <w:t>10</w:t>
      </w:r>
      <w:r w:rsidR="00865486" w:rsidRPr="00920014">
        <w:rPr>
          <w:color w:val="000000"/>
          <w:vertAlign w:val="superscript"/>
          <w:lang w:val="en-US"/>
        </w:rPr>
        <w:t>-</w:t>
      </w:r>
      <w:r w:rsidR="003A5D52" w:rsidRPr="00920014">
        <w:rPr>
          <w:color w:val="000000"/>
          <w:vertAlign w:val="superscript"/>
          <w:lang w:val="en-US"/>
        </w:rPr>
        <w:t>6</w:t>
      </w:r>
      <w:r w:rsidR="003A5D52" w:rsidRPr="00920014">
        <w:rPr>
          <w:color w:val="000000"/>
          <w:lang w:val="en-US"/>
        </w:rPr>
        <w:t xml:space="preserve">, and estimated </w:t>
      </w:r>
      <w:r w:rsidR="001D0DC3" w:rsidRPr="00920014">
        <w:rPr>
          <w:color w:val="000000"/>
          <w:lang w:val="en-US"/>
        </w:rPr>
        <w:t>the generation</w:t>
      </w:r>
      <w:r w:rsidR="00F230AB" w:rsidRPr="00920014">
        <w:rPr>
          <w:color w:val="000000"/>
          <w:lang w:val="en-US"/>
        </w:rPr>
        <w:t xml:space="preserve">s before present in which the ancestry pulse occurred. </w:t>
      </w:r>
      <w:r w:rsidR="00371EA8" w:rsidRPr="00920014">
        <w:rPr>
          <w:color w:val="000000"/>
          <w:lang w:val="en-US"/>
        </w:rPr>
        <w:t xml:space="preserve">Ancestry genotype was </w:t>
      </w:r>
      <w:r w:rsidR="00797C8A" w:rsidRPr="00920014">
        <w:rPr>
          <w:color w:val="000000"/>
          <w:lang w:val="en-US"/>
        </w:rPr>
        <w:t>called if the posterior probability &gt; 0.</w:t>
      </w:r>
      <w:r w:rsidR="00086245">
        <w:rPr>
          <w:color w:val="000000"/>
          <w:lang w:val="en-US"/>
        </w:rPr>
        <w:t>9</w:t>
      </w:r>
      <w:r w:rsidR="00797C8A" w:rsidRPr="00920014">
        <w:rPr>
          <w:color w:val="000000"/>
          <w:lang w:val="en-US"/>
        </w:rPr>
        <w:t>.</w:t>
      </w:r>
    </w:p>
    <w:p w14:paraId="2ED88DCF" w14:textId="095A2224" w:rsidR="00076C7A" w:rsidRDefault="000B2C48" w:rsidP="009E6C1F">
      <w:pPr>
        <w:ind w:firstLine="720"/>
        <w:rPr>
          <w:lang w:val="en-US"/>
        </w:rPr>
      </w:pPr>
      <w:r w:rsidRPr="00920014">
        <w:rPr>
          <w:lang w:val="en-US" w:eastAsia="zh-TW"/>
        </w:rPr>
        <w:lastRenderedPageBreak/>
        <w:t>W</w:t>
      </w:r>
      <w:r w:rsidRPr="00920014">
        <w:rPr>
          <w:lang w:val="en-US"/>
        </w:rPr>
        <w:t>e first find the fixed difference</w:t>
      </w:r>
      <w:r w:rsidR="001436E6" w:rsidRPr="00920014">
        <w:rPr>
          <w:lang w:val="en-US"/>
        </w:rPr>
        <w:t xml:space="preserve"> (SNP-based F</w:t>
      </w:r>
      <w:r w:rsidR="001436E6" w:rsidRPr="00920014">
        <w:rPr>
          <w:vertAlign w:val="subscript"/>
          <w:lang w:val="en-US"/>
        </w:rPr>
        <w:t>ST</w:t>
      </w:r>
      <w:r w:rsidR="001436E6" w:rsidRPr="00920014">
        <w:rPr>
          <w:lang w:val="en-US"/>
        </w:rPr>
        <w:t xml:space="preserve"> =1) between </w:t>
      </w:r>
      <w:proofErr w:type="spellStart"/>
      <w:r w:rsidR="001436E6" w:rsidRPr="00920014">
        <w:rPr>
          <w:lang w:val="en-US"/>
        </w:rPr>
        <w:t>nasuta</w:t>
      </w:r>
      <w:proofErr w:type="spellEnd"/>
      <w:r w:rsidR="001436E6" w:rsidRPr="00920014">
        <w:rPr>
          <w:lang w:val="en-US"/>
        </w:rPr>
        <w:t xml:space="preserve"> and </w:t>
      </w:r>
      <w:proofErr w:type="spellStart"/>
      <w:r w:rsidR="001436E6" w:rsidRPr="00920014">
        <w:rPr>
          <w:lang w:val="en-US"/>
        </w:rPr>
        <w:t>albomicans</w:t>
      </w:r>
      <w:proofErr w:type="spellEnd"/>
      <w:r w:rsidR="001436E6" w:rsidRPr="00920014">
        <w:rPr>
          <w:lang w:val="en-US"/>
        </w:rPr>
        <w:t>.</w:t>
      </w:r>
      <w:r w:rsidR="0018734D" w:rsidRPr="00920014">
        <w:rPr>
          <w:lang w:val="en-US"/>
        </w:rPr>
        <w:t xml:space="preserve"> Then </w:t>
      </w:r>
      <w:r w:rsidR="00B06449" w:rsidRPr="00920014">
        <w:rPr>
          <w:lang w:val="en-US"/>
        </w:rPr>
        <w:t xml:space="preserve">we </w:t>
      </w:r>
      <w:r w:rsidR="002F3444" w:rsidRPr="00920014">
        <w:rPr>
          <w:lang w:val="en-US"/>
        </w:rPr>
        <w:t>prepared the input for ancestry HMM</w:t>
      </w:r>
      <w:r w:rsidRPr="00920014">
        <w:rPr>
          <w:lang w:val="en-US"/>
        </w:rPr>
        <w:t xml:space="preserve"> </w:t>
      </w:r>
      <w:r w:rsidR="002F3444" w:rsidRPr="00920014">
        <w:rPr>
          <w:lang w:val="en-US"/>
        </w:rPr>
        <w:t xml:space="preserve">with a custom script. </w:t>
      </w:r>
      <w:r w:rsidR="003458EF" w:rsidRPr="00920014">
        <w:rPr>
          <w:lang w:val="en-US"/>
        </w:rPr>
        <w:t>0=</w:t>
      </w:r>
      <w:r w:rsidR="00793A6F">
        <w:rPr>
          <w:lang w:val="en-US"/>
        </w:rPr>
        <w:t xml:space="preserve"> </w:t>
      </w:r>
      <w:proofErr w:type="spellStart"/>
      <w:r w:rsidR="0076374F" w:rsidRPr="00920014">
        <w:rPr>
          <w:lang w:val="en-US"/>
        </w:rPr>
        <w:t>nasuta</w:t>
      </w:r>
      <w:proofErr w:type="spellEnd"/>
      <w:r w:rsidR="003458EF" w:rsidRPr="00920014">
        <w:rPr>
          <w:lang w:val="en-US"/>
        </w:rPr>
        <w:t>, 0.5</w:t>
      </w:r>
      <w:r w:rsidR="00793A6F">
        <w:rPr>
          <w:lang w:val="en-US"/>
        </w:rPr>
        <w:t xml:space="preserve"> </w:t>
      </w:r>
      <w:r w:rsidR="003458EF" w:rsidRPr="00920014">
        <w:rPr>
          <w:lang w:val="en-US"/>
        </w:rPr>
        <w:t>=</w:t>
      </w:r>
      <w:r w:rsidR="00793A6F">
        <w:rPr>
          <w:lang w:val="en-US"/>
        </w:rPr>
        <w:t xml:space="preserve"> </w:t>
      </w:r>
      <w:r w:rsidR="003458EF" w:rsidRPr="00920014">
        <w:rPr>
          <w:lang w:val="en-US"/>
        </w:rPr>
        <w:t>heterozygotes, 1</w:t>
      </w:r>
      <w:r w:rsidR="00793A6F">
        <w:rPr>
          <w:lang w:val="en-US"/>
        </w:rPr>
        <w:t xml:space="preserve"> </w:t>
      </w:r>
      <w:r w:rsidR="003458EF" w:rsidRPr="00920014">
        <w:rPr>
          <w:lang w:val="en-US"/>
        </w:rPr>
        <w:t>=</w:t>
      </w:r>
      <w:r w:rsidR="00793A6F">
        <w:rPr>
          <w:lang w:val="en-US"/>
        </w:rPr>
        <w:t xml:space="preserve"> </w:t>
      </w:r>
      <w:proofErr w:type="spellStart"/>
      <w:r w:rsidR="0076374F" w:rsidRPr="00920014">
        <w:rPr>
          <w:lang w:val="en-US"/>
        </w:rPr>
        <w:t>albomicans</w:t>
      </w:r>
      <w:proofErr w:type="spellEnd"/>
      <w:r w:rsidR="003C5CBB" w:rsidRPr="00920014">
        <w:rPr>
          <w:lang w:val="en-US"/>
        </w:rPr>
        <w:t xml:space="preserve">. </w:t>
      </w:r>
    </w:p>
    <w:p w14:paraId="7CAFF863" w14:textId="77777777" w:rsidR="00025CAC" w:rsidRDefault="00025CAC" w:rsidP="009E6C1F">
      <w:pPr>
        <w:ind w:firstLine="720"/>
        <w:rPr>
          <w:lang w:val="en-US"/>
        </w:rPr>
      </w:pPr>
    </w:p>
    <w:p w14:paraId="31E4EC56" w14:textId="23CE2D4D" w:rsidR="00D03247" w:rsidRPr="00C62010" w:rsidRDefault="00A9772C" w:rsidP="00D03247">
      <w:pPr>
        <w:rPr>
          <w:i/>
          <w:iCs/>
          <w:lang w:val="en-US"/>
        </w:rPr>
      </w:pPr>
      <w:proofErr w:type="spellStart"/>
      <w:r w:rsidRPr="00C62010">
        <w:rPr>
          <w:i/>
          <w:iCs/>
          <w:lang w:val="en-US"/>
        </w:rPr>
        <w:t>Neosex</w:t>
      </w:r>
      <w:proofErr w:type="spellEnd"/>
      <w:r w:rsidRPr="00C62010">
        <w:rPr>
          <w:i/>
          <w:iCs/>
          <w:lang w:val="en-US"/>
        </w:rPr>
        <w:t xml:space="preserve"> chromosome haplotyping</w:t>
      </w:r>
    </w:p>
    <w:p w14:paraId="37AC9A32" w14:textId="76AD3C59" w:rsidR="00A9772C" w:rsidRPr="00920014" w:rsidRDefault="007564A9" w:rsidP="00174531">
      <w:pPr>
        <w:ind w:firstLine="720"/>
        <w:rPr>
          <w:lang w:val="en-US"/>
        </w:rPr>
      </w:pPr>
      <w:r>
        <w:rPr>
          <w:lang w:val="en-US"/>
        </w:rPr>
        <w:t xml:space="preserve">Neo-X and Neo-Y specific alleles in </w:t>
      </w:r>
      <w:proofErr w:type="spellStart"/>
      <w:r w:rsidR="0034485F" w:rsidRPr="00606F09">
        <w:rPr>
          <w:lang w:val="en-US"/>
        </w:rPr>
        <w:t>albomicans</w:t>
      </w:r>
      <w:proofErr w:type="spellEnd"/>
      <w:r w:rsidR="0034485F">
        <w:rPr>
          <w:lang w:val="en-US"/>
        </w:rPr>
        <w:t xml:space="preserve"> were identified</w:t>
      </w:r>
      <w:r w:rsidR="00EF0F11">
        <w:rPr>
          <w:lang w:val="en-US"/>
        </w:rPr>
        <w:t xml:space="preserve"> following </w:t>
      </w:r>
      <w:r w:rsidR="00F93149">
        <w:rPr>
          <w:lang w:val="en-US"/>
        </w:rPr>
        <w:t xml:space="preserve">Wei et al. (2019). </w:t>
      </w:r>
      <w:r w:rsidR="00420695">
        <w:rPr>
          <w:lang w:val="en-US"/>
        </w:rPr>
        <w:t xml:space="preserve">The </w:t>
      </w:r>
      <w:r w:rsidR="00F9270F">
        <w:rPr>
          <w:lang w:val="en-US"/>
        </w:rPr>
        <w:t>neo-sex chromosome SNPs should be hemizygous in males and homozygous in females, thus the ratio of coverage between female and male should be 2.</w:t>
      </w:r>
      <w:r w:rsidR="00E03F1D">
        <w:rPr>
          <w:lang w:val="en-US"/>
        </w:rPr>
        <w:t xml:space="preserve"> </w:t>
      </w:r>
      <w:r w:rsidR="009D4806">
        <w:rPr>
          <w:lang w:val="en-US"/>
        </w:rPr>
        <w:t xml:space="preserve">For each individual, we estimated the haplotype proportion (proportion of </w:t>
      </w:r>
      <w:r w:rsidR="001F6891">
        <w:rPr>
          <w:lang w:val="en-US"/>
        </w:rPr>
        <w:t>sites</w:t>
      </w:r>
      <w:r w:rsidR="009A1760">
        <w:rPr>
          <w:lang w:val="en-US"/>
        </w:rPr>
        <w:t xml:space="preserve"> </w:t>
      </w:r>
      <w:r w:rsidR="000319FA">
        <w:rPr>
          <w:lang w:val="en-US"/>
        </w:rPr>
        <w:t>of each haplotype</w:t>
      </w:r>
      <w:r w:rsidR="00364CDD">
        <w:rPr>
          <w:lang w:val="en-US"/>
        </w:rPr>
        <w:t xml:space="preserve"> across all the haplotype-informative sites</w:t>
      </w:r>
      <w:r w:rsidR="009D4806">
        <w:rPr>
          <w:lang w:val="en-US"/>
        </w:rPr>
        <w:t>)</w:t>
      </w:r>
      <w:r w:rsidR="00484A30">
        <w:rPr>
          <w:lang w:val="en-US"/>
        </w:rPr>
        <w:t xml:space="preserve">. </w:t>
      </w:r>
      <w:r w:rsidR="00724264">
        <w:rPr>
          <w:lang w:val="en-US"/>
        </w:rPr>
        <w:t xml:space="preserve">We refer the </w:t>
      </w:r>
      <w:r w:rsidR="001D2E23">
        <w:rPr>
          <w:lang w:val="en-US"/>
        </w:rPr>
        <w:t>any</w:t>
      </w:r>
      <w:r w:rsidR="00724264">
        <w:rPr>
          <w:lang w:val="en-US"/>
        </w:rPr>
        <w:t xml:space="preserve"> single</w:t>
      </w:r>
      <w:r w:rsidR="001D2E23">
        <w:rPr>
          <w:lang w:val="en-US"/>
        </w:rPr>
        <w:t xml:space="preserve"> haplotype with &gt; 0.5 haplotype proportion</w:t>
      </w:r>
      <w:r w:rsidR="00724264">
        <w:rPr>
          <w:lang w:val="en-US"/>
        </w:rPr>
        <w:t xml:space="preserve"> </w:t>
      </w:r>
      <w:r w:rsidR="003947CD">
        <w:rPr>
          <w:lang w:val="en-US"/>
        </w:rPr>
        <w:t xml:space="preserve">being the </w:t>
      </w:r>
      <w:proofErr w:type="spellStart"/>
      <w:r w:rsidR="003947CD">
        <w:rPr>
          <w:lang w:val="en-US"/>
        </w:rPr>
        <w:t>neosex</w:t>
      </w:r>
      <w:proofErr w:type="spellEnd"/>
      <w:r w:rsidR="003947CD">
        <w:rPr>
          <w:lang w:val="en-US"/>
        </w:rPr>
        <w:t xml:space="preserve"> chromosome ‘haplotype background’ of each individual.</w:t>
      </w:r>
      <w:r w:rsidR="00B7265A">
        <w:rPr>
          <w:lang w:val="en-US"/>
        </w:rPr>
        <w:t xml:space="preserve"> </w:t>
      </w:r>
      <w:r w:rsidR="00C041D5">
        <w:rPr>
          <w:lang w:val="en-US"/>
        </w:rPr>
        <w:t xml:space="preserve">This way, we can association </w:t>
      </w:r>
      <w:r w:rsidR="00CA5E40">
        <w:rPr>
          <w:lang w:val="en-US"/>
        </w:rPr>
        <w:t xml:space="preserve">between </w:t>
      </w:r>
      <w:proofErr w:type="spellStart"/>
      <w:r w:rsidR="00810E99">
        <w:rPr>
          <w:lang w:val="en-US"/>
        </w:rPr>
        <w:t>neosex</w:t>
      </w:r>
      <w:proofErr w:type="spellEnd"/>
      <w:r w:rsidR="00810E99">
        <w:rPr>
          <w:lang w:val="en-US"/>
        </w:rPr>
        <w:t xml:space="preserve"> chromosome haplotype</w:t>
      </w:r>
      <w:r w:rsidR="00CA35D7">
        <w:rPr>
          <w:lang w:val="en-US"/>
        </w:rPr>
        <w:t>s</w:t>
      </w:r>
      <w:r w:rsidR="00810E99">
        <w:rPr>
          <w:lang w:val="en-US"/>
        </w:rPr>
        <w:t xml:space="preserve"> with </w:t>
      </w:r>
      <w:r w:rsidR="00C041D5">
        <w:rPr>
          <w:lang w:val="en-US"/>
        </w:rPr>
        <w:t xml:space="preserve">introgression </w:t>
      </w:r>
      <w:r w:rsidR="007455B2">
        <w:rPr>
          <w:lang w:val="en-US"/>
        </w:rPr>
        <w:t xml:space="preserve">and </w:t>
      </w:r>
      <w:r w:rsidR="00AA47C6">
        <w:rPr>
          <w:lang w:val="en-US"/>
        </w:rPr>
        <w:t>ancestry turnover rates</w:t>
      </w:r>
      <w:r w:rsidR="00DB6CFB">
        <w:rPr>
          <w:lang w:val="en-US"/>
        </w:rPr>
        <w:t xml:space="preserve">. </w:t>
      </w:r>
    </w:p>
    <w:p w14:paraId="28C5D46D" w14:textId="0B1D6C5E" w:rsidR="000D13A7" w:rsidRDefault="000D13A7" w:rsidP="00144E4F">
      <w:pPr>
        <w:rPr>
          <w:lang w:val="en-US"/>
        </w:rPr>
      </w:pPr>
    </w:p>
    <w:p w14:paraId="02D30A6C" w14:textId="1F90B0FE" w:rsidR="00540B77" w:rsidRPr="00CE70D8" w:rsidRDefault="00540B77" w:rsidP="00144E4F">
      <w:pPr>
        <w:rPr>
          <w:i/>
          <w:iCs/>
          <w:lang w:val="en-US"/>
        </w:rPr>
      </w:pPr>
      <w:r w:rsidRPr="00CE70D8">
        <w:rPr>
          <w:i/>
          <w:iCs/>
          <w:lang w:val="en-US"/>
        </w:rPr>
        <w:t>Introgression</w:t>
      </w:r>
    </w:p>
    <w:p w14:paraId="0B553BA5" w14:textId="78763B41" w:rsidR="00E93FAB" w:rsidRDefault="00290BF0" w:rsidP="00144E4F">
      <w:pPr>
        <w:rPr>
          <w:lang w:val="en-US"/>
        </w:rPr>
      </w:pPr>
      <w:r>
        <w:rPr>
          <w:lang w:val="en-US"/>
        </w:rPr>
        <w:tab/>
      </w:r>
      <w:r w:rsidR="00F57928">
        <w:rPr>
          <w:lang w:val="en-US"/>
        </w:rPr>
        <w:t xml:space="preserve">We considered introgression with </w:t>
      </w:r>
      <w:r w:rsidR="00CB4EBA">
        <w:rPr>
          <w:lang w:val="en-US"/>
        </w:rPr>
        <w:t xml:space="preserve">respect to the extent of admixture inferred with heterozygosity. Heterozygosity </w:t>
      </w:r>
      <w:r w:rsidR="0096180E">
        <w:rPr>
          <w:lang w:val="en-US"/>
        </w:rPr>
        <w:t>(</w:t>
      </w:r>
      <w:r w:rsidR="0096180E" w:rsidRPr="0096180E">
        <w:rPr>
          <w:i/>
          <w:iCs/>
          <w:lang w:val="en-US"/>
        </w:rPr>
        <w:t>h</w:t>
      </w:r>
      <w:r w:rsidR="0096180E">
        <w:rPr>
          <w:lang w:val="en-US"/>
        </w:rPr>
        <w:t xml:space="preserve">) </w:t>
      </w:r>
      <w:r w:rsidR="00CB4EBA">
        <w:rPr>
          <w:lang w:val="en-US"/>
        </w:rPr>
        <w:t xml:space="preserve">was calculated as the fraction of heterozygous ancestry-informative sites within each individual. </w:t>
      </w:r>
      <w:r w:rsidR="001C090D">
        <w:rPr>
          <w:lang w:val="en-US"/>
        </w:rPr>
        <w:t xml:space="preserve">Admixture proportion </w:t>
      </w:r>
      <w:r w:rsidR="003231E8">
        <w:rPr>
          <w:lang w:val="en-US"/>
        </w:rPr>
        <w:t>(</w:t>
      </w:r>
      <w:r w:rsidR="00244AF8">
        <w:rPr>
          <w:i/>
          <w:iCs/>
          <w:lang w:val="en-US"/>
        </w:rPr>
        <w:t>p</w:t>
      </w:r>
      <w:r w:rsidR="003231E8">
        <w:rPr>
          <w:lang w:val="en-US"/>
        </w:rPr>
        <w:t xml:space="preserve">) </w:t>
      </w:r>
      <w:r w:rsidR="001C090D">
        <w:rPr>
          <w:lang w:val="en-US"/>
        </w:rPr>
        <w:t xml:space="preserve">was </w:t>
      </w:r>
      <w:r w:rsidR="0038695B">
        <w:rPr>
          <w:lang w:val="en-US"/>
        </w:rPr>
        <w:t xml:space="preserve">the fraction of </w:t>
      </w:r>
      <w:proofErr w:type="spellStart"/>
      <w:r w:rsidR="0038695B">
        <w:rPr>
          <w:lang w:val="en-US"/>
        </w:rPr>
        <w:t>alb</w:t>
      </w:r>
      <w:proofErr w:type="spellEnd"/>
      <w:r w:rsidR="0038695B">
        <w:rPr>
          <w:lang w:val="en-US"/>
        </w:rPr>
        <w:t xml:space="preserve"> alleles across ancestry-informative sites. </w:t>
      </w:r>
      <w:r w:rsidR="00CB4EBA">
        <w:rPr>
          <w:lang w:val="en-US"/>
        </w:rPr>
        <w:t xml:space="preserve">We calculated </w:t>
      </w:r>
      <w:r w:rsidR="00D5131C">
        <w:rPr>
          <w:lang w:val="en-US"/>
        </w:rPr>
        <w:t xml:space="preserve">admixture proportion and </w:t>
      </w:r>
      <w:r w:rsidR="00CB4EBA">
        <w:rPr>
          <w:lang w:val="en-US"/>
        </w:rPr>
        <w:t xml:space="preserve">heterozygosity </w:t>
      </w:r>
      <w:r w:rsidR="00D5131C">
        <w:rPr>
          <w:lang w:val="en-US"/>
        </w:rPr>
        <w:t xml:space="preserve">both </w:t>
      </w:r>
      <w:r w:rsidR="00CB4EBA">
        <w:rPr>
          <w:lang w:val="en-US"/>
        </w:rPr>
        <w:t>genome-wide</w:t>
      </w:r>
      <w:r w:rsidR="00D5131C">
        <w:rPr>
          <w:lang w:val="en-US"/>
        </w:rPr>
        <w:t xml:space="preserve"> and</w:t>
      </w:r>
      <w:r w:rsidR="00CB4EBA">
        <w:rPr>
          <w:lang w:val="en-US"/>
        </w:rPr>
        <w:t xml:space="preserve"> within each </w:t>
      </w:r>
      <w:r w:rsidR="00D5131C">
        <w:rPr>
          <w:lang w:val="en-US"/>
        </w:rPr>
        <w:t>M</w:t>
      </w:r>
      <w:r w:rsidR="00CB4EBA">
        <w:rPr>
          <w:lang w:val="en-US"/>
        </w:rPr>
        <w:t xml:space="preserve">uller element. </w:t>
      </w:r>
      <w:r>
        <w:rPr>
          <w:lang w:val="en-US"/>
        </w:rPr>
        <w:t xml:space="preserve">To investigate the introgression across various muller element, we calculated Muller element-specific </w:t>
      </w:r>
      <w:proofErr w:type="spellStart"/>
      <w:r w:rsidR="003A4654">
        <w:rPr>
          <w:lang w:val="en-US"/>
        </w:rPr>
        <w:t>alb</w:t>
      </w:r>
      <w:proofErr w:type="spellEnd"/>
      <w:r w:rsidR="003A4654">
        <w:rPr>
          <w:lang w:val="en-US"/>
        </w:rPr>
        <w:t xml:space="preserve">-biased </w:t>
      </w:r>
      <w:r>
        <w:rPr>
          <w:lang w:val="en-US"/>
        </w:rPr>
        <w:t>introgression</w:t>
      </w:r>
      <w:r w:rsidR="002569C6">
        <w:rPr>
          <w:lang w:val="en-US"/>
        </w:rPr>
        <w:t xml:space="preserve"> as</w:t>
      </w:r>
    </w:p>
    <w:p w14:paraId="5E6BFA63" w14:textId="18BB6E8C" w:rsidR="00E93FAB" w:rsidRDefault="002569C6" w:rsidP="00144E4F">
      <w:pPr>
        <w:rPr>
          <w:lang w:val="en-US"/>
        </w:rPr>
      </w:pPr>
      <w:r>
        <w:rPr>
          <w:lang w:val="en-US"/>
        </w:rPr>
        <w:t xml:space="preserve"> </w:t>
      </w:r>
      <w:r w:rsidR="00E93FAB">
        <w:rPr>
          <w:lang w:val="en-US"/>
        </w:rPr>
        <w:tab/>
      </w:r>
      <w:r w:rsidR="00E93FAB">
        <w:rPr>
          <w:lang w:val="en-US"/>
        </w:rPr>
        <w:tab/>
      </w:r>
      <w:r w:rsidR="00E93FAB">
        <w:rPr>
          <w:lang w:val="en-US"/>
        </w:rPr>
        <w:tab/>
      </w:r>
      <w:r w:rsidR="00E93FAB">
        <w:rPr>
          <w:lang w:val="en-US"/>
        </w:rPr>
        <w:tab/>
      </w:r>
      <w:r w:rsidR="00E93FAB">
        <w:rPr>
          <w:lang w:val="en-US"/>
        </w:rPr>
        <w:tab/>
      </w:r>
      <w:r w:rsidR="00E93FAB">
        <w:rPr>
          <w:lang w:val="en-US"/>
        </w:rPr>
        <w:tab/>
      </w:r>
      <m:oMath>
        <m:f>
          <m:fPr>
            <m:ctrlPr>
              <w:ins w:id="0" w:author="Silu Wang" w:date="2020-09-28T08:53:00Z">
                <w:rPr>
                  <w:rFonts w:ascii="Cambria Math" w:hAnsi="Cambria Math"/>
                  <w:i/>
                  <w:lang w:val="en-US"/>
                </w:rPr>
              </w:ins>
            </m:ctrlPr>
          </m:fPr>
          <m:num>
            <m:r>
              <m:rPr>
                <m:sty m:val="p"/>
              </m:rPr>
              <w:rPr>
                <w:rFonts w:ascii="Cambria Math" w:hAnsi="Cambria Math"/>
                <w:lang w:val="en-US"/>
              </w:rPr>
              <m:t>1-2p</m:t>
            </m:r>
          </m:num>
          <m:den>
            <m:r>
              <w:rPr>
                <w:rFonts w:ascii="Cambria Math" w:hAnsi="Cambria Math"/>
                <w:lang w:val="en-US"/>
              </w:rPr>
              <m:t>1-</m:t>
            </m:r>
            <m:r>
              <w:rPr>
                <w:rFonts w:ascii="Cambria Math" w:hAnsi="Cambria Math"/>
                <w:lang w:val="en-US"/>
              </w:rPr>
              <m:t>h</m:t>
            </m:r>
          </m:den>
        </m:f>
      </m:oMath>
      <w:r w:rsidR="00692A02">
        <w:rPr>
          <w:lang w:val="en-US"/>
        </w:rPr>
        <w:t>.</w:t>
      </w:r>
    </w:p>
    <w:p w14:paraId="0CE2C1F4" w14:textId="5AD2C05E" w:rsidR="00540B77" w:rsidRDefault="00386A49" w:rsidP="00E93FAB">
      <w:pPr>
        <w:rPr>
          <w:lang w:val="en-US"/>
        </w:rPr>
      </w:pPr>
      <w:r>
        <w:rPr>
          <w:lang w:val="en-US"/>
        </w:rPr>
        <w:t xml:space="preserve">This </w:t>
      </w:r>
      <w:proofErr w:type="spellStart"/>
      <w:r>
        <w:rPr>
          <w:lang w:val="en-US"/>
        </w:rPr>
        <w:t>alb</w:t>
      </w:r>
      <w:proofErr w:type="spellEnd"/>
      <w:r>
        <w:rPr>
          <w:lang w:val="en-US"/>
        </w:rPr>
        <w:t>-biased introgression index ranges ranging from -1 (</w:t>
      </w:r>
      <w:proofErr w:type="spellStart"/>
      <w:r>
        <w:rPr>
          <w:lang w:val="en-US"/>
        </w:rPr>
        <w:t>nas</w:t>
      </w:r>
      <w:proofErr w:type="spellEnd"/>
      <w:r>
        <w:rPr>
          <w:lang w:val="en-US"/>
        </w:rPr>
        <w:t>-biased introgression) and 1 (</w:t>
      </w:r>
      <w:proofErr w:type="spellStart"/>
      <w:r>
        <w:rPr>
          <w:lang w:val="en-US"/>
        </w:rPr>
        <w:t>alb</w:t>
      </w:r>
      <w:proofErr w:type="spellEnd"/>
      <w:r>
        <w:rPr>
          <w:lang w:val="en-US"/>
        </w:rPr>
        <w:t>-biased introgression)</w:t>
      </w:r>
      <w:r w:rsidR="00450781">
        <w:rPr>
          <w:lang w:val="en-US"/>
        </w:rPr>
        <w:t xml:space="preserve"> with zero implying equal introgression from either ancestry. It</w:t>
      </w:r>
      <w:r>
        <w:rPr>
          <w:lang w:val="en-US"/>
        </w:rPr>
        <w:t xml:space="preserve"> </w:t>
      </w:r>
      <w:r w:rsidR="003A2146">
        <w:rPr>
          <w:lang w:val="en-US"/>
        </w:rPr>
        <w:t xml:space="preserve">controls </w:t>
      </w:r>
      <w:r w:rsidR="0073611B">
        <w:rPr>
          <w:lang w:val="en-US"/>
        </w:rPr>
        <w:t>for the fact that hybrids with more admixed genomes (</w:t>
      </w:r>
      <w:r w:rsidR="0031035E">
        <w:rPr>
          <w:lang w:val="en-US"/>
        </w:rPr>
        <w:t xml:space="preserve">lower </w:t>
      </w:r>
      <w:r w:rsidR="0073611B">
        <w:rPr>
          <w:lang w:val="en-US"/>
        </w:rPr>
        <w:t>heterozygosity</w:t>
      </w:r>
      <w:r w:rsidR="008A5476">
        <w:rPr>
          <w:lang w:val="en-US"/>
        </w:rPr>
        <w:t>,</w:t>
      </w:r>
      <w:r w:rsidR="00E20C08">
        <w:rPr>
          <w:lang w:val="en-US"/>
        </w:rPr>
        <w:t xml:space="preserve"> greater deviation </w:t>
      </w:r>
      <w:r w:rsidR="00DD3A64">
        <w:rPr>
          <w:lang w:val="en-US"/>
        </w:rPr>
        <w:t>of</w:t>
      </w:r>
      <w:r w:rsidR="008A5476">
        <w:rPr>
          <w:lang w:val="en-US"/>
        </w:rPr>
        <w:t xml:space="preserve"> </w:t>
      </w:r>
      <w:r w:rsidR="008A5476" w:rsidRPr="008A5476">
        <w:rPr>
          <w:i/>
          <w:iCs/>
          <w:lang w:val="en-US"/>
        </w:rPr>
        <w:t>y</w:t>
      </w:r>
      <w:r w:rsidR="00DD3A64">
        <w:rPr>
          <w:i/>
          <w:iCs/>
          <w:lang w:val="en-US"/>
        </w:rPr>
        <w:t xml:space="preserve"> </w:t>
      </w:r>
      <w:r w:rsidR="00DD3A64">
        <w:rPr>
          <w:lang w:val="en-US"/>
        </w:rPr>
        <w:t>from 1</w:t>
      </w:r>
      <w:r w:rsidR="0073611B">
        <w:rPr>
          <w:lang w:val="en-US"/>
        </w:rPr>
        <w:t xml:space="preserve">) </w:t>
      </w:r>
      <w:r w:rsidR="00711C7D">
        <w:rPr>
          <w:lang w:val="en-US"/>
        </w:rPr>
        <w:t>and</w:t>
      </w:r>
      <w:r w:rsidR="003774CB">
        <w:rPr>
          <w:lang w:val="en-US"/>
        </w:rPr>
        <w:t xml:space="preserve"> signature of backcrossing (</w:t>
      </w:r>
      <w:r w:rsidR="006E6674">
        <w:rPr>
          <w:lang w:val="en-US"/>
        </w:rPr>
        <w:t>positive</w:t>
      </w:r>
      <w:r w:rsidR="00E17184">
        <w:rPr>
          <w:lang w:val="en-US"/>
        </w:rPr>
        <w:t xml:space="preserve"> </w:t>
      </w:r>
      <w:r w:rsidR="004C6717">
        <w:rPr>
          <w:lang w:val="en-US"/>
        </w:rPr>
        <w:t>deviation</w:t>
      </w:r>
      <w:r w:rsidR="00E17184">
        <w:rPr>
          <w:lang w:val="en-US"/>
        </w:rPr>
        <w:t xml:space="preserve"> of</w:t>
      </w:r>
      <w:r w:rsidR="00C0315B">
        <w:rPr>
          <w:lang w:val="en-US"/>
        </w:rPr>
        <w:t xml:space="preserve"> </w:t>
      </w:r>
      <w:r w:rsidR="00C0315B" w:rsidRPr="0086526D">
        <w:rPr>
          <w:i/>
          <w:iCs/>
          <w:lang w:val="en-US"/>
        </w:rPr>
        <w:t>x</w:t>
      </w:r>
      <w:r w:rsidR="00C0315B">
        <w:rPr>
          <w:lang w:val="en-US"/>
        </w:rPr>
        <w:t xml:space="preserve"> from </w:t>
      </w:r>
      <w:r w:rsidR="00E17184">
        <w:rPr>
          <w:lang w:val="en-US"/>
        </w:rPr>
        <w:t>0.5</w:t>
      </w:r>
      <w:r w:rsidR="003774CB">
        <w:rPr>
          <w:lang w:val="en-US"/>
        </w:rPr>
        <w:t xml:space="preserve">) </w:t>
      </w:r>
      <w:r w:rsidR="00154D23">
        <w:rPr>
          <w:lang w:val="en-US"/>
        </w:rPr>
        <w:t xml:space="preserve">are more likely to demonstrate </w:t>
      </w:r>
      <w:r w:rsidR="00C0524B">
        <w:rPr>
          <w:lang w:val="en-US"/>
        </w:rPr>
        <w:t>asymmetrical</w:t>
      </w:r>
      <w:r w:rsidR="00154D23">
        <w:rPr>
          <w:lang w:val="en-US"/>
        </w:rPr>
        <w:t xml:space="preserve"> introgression. </w:t>
      </w:r>
    </w:p>
    <w:p w14:paraId="67895B1C" w14:textId="7490CD8B" w:rsidR="004B0764" w:rsidRDefault="004B0764" w:rsidP="00144E4F">
      <w:pPr>
        <w:rPr>
          <w:lang w:val="en-US"/>
        </w:rPr>
      </w:pPr>
    </w:p>
    <w:p w14:paraId="28F0B6B3" w14:textId="77777777" w:rsidR="002733E8" w:rsidRPr="00380161" w:rsidRDefault="002733E8" w:rsidP="002733E8">
      <w:pPr>
        <w:rPr>
          <w:i/>
          <w:iCs/>
          <w:lang w:val="en-US"/>
        </w:rPr>
      </w:pPr>
      <w:r w:rsidRPr="00380161">
        <w:rPr>
          <w:i/>
          <w:iCs/>
          <w:lang w:val="en-US"/>
        </w:rPr>
        <w:t>Ancestry turnover across the genome</w:t>
      </w:r>
    </w:p>
    <w:p w14:paraId="4EF07229" w14:textId="3A9F1584" w:rsidR="00DC5494" w:rsidRDefault="00DC5494" w:rsidP="00DC5494">
      <w:pPr>
        <w:ind w:firstLine="720"/>
        <w:rPr>
          <w:lang w:val="en-US"/>
        </w:rPr>
      </w:pPr>
      <w:r>
        <w:rPr>
          <w:lang w:val="en-US"/>
        </w:rPr>
        <w:t xml:space="preserve">We estimated </w:t>
      </w:r>
      <w:r w:rsidR="00F66929">
        <w:rPr>
          <w:lang w:val="en-US"/>
        </w:rPr>
        <w:t>ancestry turnover rate</w:t>
      </w:r>
      <w:r>
        <w:rPr>
          <w:lang w:val="en-US"/>
        </w:rPr>
        <w:t xml:space="preserve"> (</w:t>
      </w:r>
      <w:r w:rsidRPr="007A2047">
        <w:rPr>
          <w:i/>
          <w:iCs/>
          <w:lang w:val="en-US"/>
        </w:rPr>
        <w:t>r</w:t>
      </w:r>
      <w:r>
        <w:rPr>
          <w:lang w:val="en-US"/>
        </w:rPr>
        <w:t>)</w:t>
      </w:r>
      <w:r w:rsidR="00144597">
        <w:rPr>
          <w:lang w:val="en-US"/>
        </w:rPr>
        <w:t xml:space="preserve"> </w:t>
      </w:r>
      <w:r>
        <w:rPr>
          <w:lang w:val="en-US"/>
        </w:rPr>
        <w:t xml:space="preserve">by the number of </w:t>
      </w:r>
      <w:r w:rsidR="00583071">
        <w:rPr>
          <w:lang w:val="en-US"/>
        </w:rPr>
        <w:t>ancestry</w:t>
      </w:r>
      <w:r>
        <w:rPr>
          <w:lang w:val="en-US"/>
        </w:rPr>
        <w:t xml:space="preserve"> switches across each muller element and across the genome. However, hybrids of later generations of admixture will exhibit more recombination, while backcrosses exhibit less recombination. To ensure that each class of hybrids are comparable, we employed a transformation index based on the </w:t>
      </w:r>
      <w:r w:rsidR="0054395D">
        <w:rPr>
          <w:lang w:val="en-US"/>
        </w:rPr>
        <w:t>Euclidian</w:t>
      </w:r>
      <w:r>
        <w:rPr>
          <w:lang w:val="en-US"/>
        </w:rPr>
        <w:t xml:space="preserve"> distance between the position of each individual and the point (0.5, 0) in the triangle plot. </w:t>
      </w:r>
    </w:p>
    <w:p w14:paraId="795871A6" w14:textId="77777777" w:rsidR="00DC5494" w:rsidRPr="00E93FAB" w:rsidRDefault="00DC5494" w:rsidP="00DC5494">
      <w:pPr>
        <w:ind w:firstLine="720"/>
        <w:rPr>
          <w:lang w:val="en-US"/>
        </w:rPr>
      </w:pPr>
      <m:oMathPara>
        <m:oMath>
          <m:r>
            <w:rPr>
              <w:rFonts w:ascii="Cambria Math" w:hAnsi="Cambria Math"/>
              <w:lang w:val="en-US"/>
            </w:rPr>
            <m:t xml:space="preserve">λ= </m:t>
          </m:r>
          <m:rad>
            <m:radPr>
              <m:degHide m:val="1"/>
              <m:ctrlPr>
                <w:ins w:id="1" w:author="Silu Wang" w:date="2020-09-28T08:53:00Z">
                  <w:rPr>
                    <w:rFonts w:ascii="Cambria Math" w:hAnsi="Cambria Math"/>
                    <w:i/>
                    <w:color w:val="000000" w:themeColor="text1"/>
                    <w:lang w:val="en-US"/>
                  </w:rPr>
                </w:ins>
              </m:ctrlPr>
            </m:radPr>
            <m:deg/>
            <m:e>
              <m:sSup>
                <m:sSupPr>
                  <m:ctrlPr>
                    <w:ins w:id="2"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(x-0.5)</m:t>
                  </m:r>
                </m:e>
                <m:sup>
                  <m:r>
                    <w:rPr>
                      <w:rFonts w:ascii="Cambria Math" w:hAnsi="Cambria Math"/>
                      <w:color w:val="000000" w:themeColor="text1"/>
                      <w:lang w:val="en-US"/>
                    </w:rPr>
                    <m:t>2</m:t>
                  </m:r>
                </m:sup>
              </m:sSup>
              <m:r>
                <w:rPr>
                  <w:rFonts w:ascii="Cambria Math" w:hAnsi="Cambria Math"/>
                  <w:color w:val="000000" w:themeColor="text1"/>
                  <w:lang w:val="en-US"/>
                </w:rPr>
                <m:t>+</m:t>
              </m:r>
              <m:sSup>
                <m:sSupPr>
                  <m:ctrlPr>
                    <w:ins w:id="3"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y</m:t>
                  </m:r>
                </m:e>
                <m:sup>
                  <m:r>
                    <w:rPr>
                      <w:rFonts w:ascii="Cambria Math" w:hAnsi="Cambria Math"/>
                      <w:color w:val="000000" w:themeColor="text1"/>
                      <w:lang w:val="en-US"/>
                    </w:rPr>
                    <m:t>2</m:t>
                  </m:r>
                </m:sup>
              </m:sSup>
            </m:e>
          </m:rad>
        </m:oMath>
      </m:oMathPara>
    </w:p>
    <w:p w14:paraId="01AF877B" w14:textId="77777777" w:rsidR="00190BC2" w:rsidRDefault="00DC5494" w:rsidP="00DC5494">
      <w:pPr>
        <w:ind w:firstLine="720"/>
        <w:rPr>
          <w:lang w:val="en-US"/>
        </w:rPr>
      </w:pPr>
      <w:r>
        <w:rPr>
          <w:lang w:val="en-US"/>
        </w:rPr>
        <w:t>The greater the distance, the less recombination event is expected. Thus r *</w:t>
      </w:r>
      <m:oMath>
        <m:r>
          <w:rPr>
            <w:rFonts w:ascii="Cambria Math" w:hAnsi="Cambria Math"/>
            <w:lang w:val="en-US"/>
          </w:rPr>
          <m:t>λ</m:t>
        </m:r>
      </m:oMath>
      <w:r>
        <w:rPr>
          <w:lang w:val="en-US"/>
        </w:rPr>
        <w:t xml:space="preserve"> is the admixture-co</w:t>
      </w:r>
      <w:proofErr w:type="spellStart"/>
      <w:r>
        <w:rPr>
          <w:lang w:val="en-US"/>
        </w:rPr>
        <w:t>rrected</w:t>
      </w:r>
      <w:proofErr w:type="spellEnd"/>
      <w:r>
        <w:rPr>
          <w:lang w:val="en-US"/>
        </w:rPr>
        <w:t xml:space="preserve"> recombination estimate. </w:t>
      </w:r>
    </w:p>
    <w:p w14:paraId="510CD694" w14:textId="5A9A52A3" w:rsidR="00DC5494" w:rsidRDefault="00190BC2" w:rsidP="00DC5494">
      <w:pPr>
        <w:ind w:firstLine="720"/>
        <w:rPr>
          <w:lang w:val="en-US"/>
        </w:rPr>
      </w:pPr>
      <w:r>
        <w:rPr>
          <w:lang w:val="en-US"/>
        </w:rPr>
        <w:t xml:space="preserve">To compare ancestry turnover </w:t>
      </w:r>
      <w:r w:rsidR="0019106B">
        <w:rPr>
          <w:lang w:val="en-US"/>
        </w:rPr>
        <w:t xml:space="preserve">frequency </w:t>
      </w:r>
      <w:r>
        <w:rPr>
          <w:lang w:val="en-US"/>
        </w:rPr>
        <w:t xml:space="preserve">among different Muller elements, </w:t>
      </w:r>
      <w:r w:rsidR="0019106B">
        <w:rPr>
          <w:lang w:val="en-US"/>
        </w:rPr>
        <w:t xml:space="preserve">the per informative site ancestry turnover rate was used, by </w:t>
      </w:r>
      <w:r w:rsidR="00A94E2F">
        <w:rPr>
          <w:lang w:val="en-US"/>
        </w:rPr>
        <w:t xml:space="preserve">dividing the ancestry switches by the number of informative sites in each Muller element. Muller F </w:t>
      </w:r>
      <w:r w:rsidR="006D763A">
        <w:rPr>
          <w:lang w:val="en-US"/>
        </w:rPr>
        <w:t xml:space="preserve">is excluded from this </w:t>
      </w:r>
      <w:r w:rsidR="001A41EC">
        <w:rPr>
          <w:lang w:val="en-US"/>
        </w:rPr>
        <w:t xml:space="preserve">comparison </w:t>
      </w:r>
      <w:r w:rsidR="006D763A">
        <w:rPr>
          <w:lang w:val="en-US"/>
        </w:rPr>
        <w:t>beca</w:t>
      </w:r>
      <w:r w:rsidR="003E75EE">
        <w:rPr>
          <w:lang w:val="en-US"/>
        </w:rPr>
        <w:t xml:space="preserve">use of the scarcity of informative sites. </w:t>
      </w:r>
      <w:r w:rsidR="0084723A">
        <w:rPr>
          <w:lang w:val="en-US"/>
        </w:rPr>
        <w:t xml:space="preserve">We employed ANOVA followed by </w:t>
      </w:r>
      <w:r w:rsidR="00A83212">
        <w:rPr>
          <w:lang w:val="en-US"/>
        </w:rPr>
        <w:t>post-hoc paired-t-test with FDR correction</w:t>
      </w:r>
      <w:r w:rsidR="000A4B86">
        <w:rPr>
          <w:lang w:val="en-US"/>
        </w:rPr>
        <w:t xml:space="preserve"> to test whether the corrected ancestry turnover rates were different among muller elements and among Muller CD haplotype groups</w:t>
      </w:r>
      <w:r w:rsidR="00A83212">
        <w:rPr>
          <w:lang w:val="en-US"/>
        </w:rPr>
        <w:t xml:space="preserve">. </w:t>
      </w:r>
    </w:p>
    <w:p w14:paraId="1A082F58" w14:textId="3BACC0E2" w:rsidR="00086245" w:rsidRPr="00920014" w:rsidRDefault="00086245" w:rsidP="00443258">
      <w:pPr>
        <w:rPr>
          <w:lang w:val="en-US"/>
        </w:rPr>
      </w:pPr>
    </w:p>
    <w:p w14:paraId="6C98AF2D" w14:textId="6D707325" w:rsidR="0072344A" w:rsidRPr="00920014" w:rsidRDefault="0072344A" w:rsidP="0072344A">
      <w:pPr>
        <w:rPr>
          <w:lang w:val="en-US"/>
        </w:rPr>
      </w:pPr>
      <w:r w:rsidRPr="00920014">
        <w:rPr>
          <w:i/>
          <w:iCs/>
          <w:lang w:val="en-US"/>
        </w:rPr>
        <w:t xml:space="preserve">Genomic </w:t>
      </w:r>
      <w:r w:rsidR="00363208" w:rsidRPr="00920014">
        <w:rPr>
          <w:i/>
          <w:iCs/>
          <w:lang w:val="en-US"/>
        </w:rPr>
        <w:t>clines</w:t>
      </w:r>
    </w:p>
    <w:p w14:paraId="7727CC16" w14:textId="0419838F" w:rsidR="00E521BC" w:rsidRDefault="00D853E7" w:rsidP="00E521BC">
      <w:pPr>
        <w:ind w:firstLine="720"/>
        <w:rPr>
          <w:lang w:val="en-US"/>
        </w:rPr>
      </w:pPr>
      <w:r w:rsidRPr="00920014">
        <w:rPr>
          <w:lang w:val="en-US"/>
        </w:rPr>
        <w:lastRenderedPageBreak/>
        <w:t xml:space="preserve">To </w:t>
      </w:r>
      <w:r w:rsidR="000D0F2A" w:rsidRPr="00920014">
        <w:rPr>
          <w:lang w:val="en-US"/>
        </w:rPr>
        <w:t xml:space="preserve">detect </w:t>
      </w:r>
      <w:r w:rsidR="006E71E1" w:rsidRPr="00920014">
        <w:rPr>
          <w:lang w:val="en-US"/>
        </w:rPr>
        <w:t>genetic clusters that serve as</w:t>
      </w:r>
      <w:r w:rsidR="000D0F2A" w:rsidRPr="00920014">
        <w:rPr>
          <w:lang w:val="en-US"/>
        </w:rPr>
        <w:t xml:space="preserve"> </w:t>
      </w:r>
      <w:r w:rsidR="006E71E1" w:rsidRPr="00920014">
        <w:rPr>
          <w:lang w:val="en-US"/>
        </w:rPr>
        <w:t>barriers to gene flow,</w:t>
      </w:r>
      <w:r w:rsidR="00756575" w:rsidRPr="00920014">
        <w:rPr>
          <w:lang w:val="en-US"/>
        </w:rPr>
        <w:t xml:space="preserve"> </w:t>
      </w:r>
      <w:r w:rsidR="000A37AA">
        <w:rPr>
          <w:lang w:val="en-US"/>
        </w:rPr>
        <w:t>we fitted</w:t>
      </w:r>
      <w:r w:rsidR="00BE412C" w:rsidRPr="00920014">
        <w:rPr>
          <w:lang w:val="en-US"/>
        </w:rPr>
        <w:t xml:space="preserve"> genomics clines</w:t>
      </w:r>
      <w:r w:rsidR="00056C1E" w:rsidRPr="00920014">
        <w:rPr>
          <w:lang w:val="en-US"/>
        </w:rPr>
        <w:t xml:space="preserve"> </w:t>
      </w:r>
      <w:r w:rsidR="00056C1E" w:rsidRPr="00920014">
        <w:rPr>
          <w:lang w:val="en-US"/>
        </w:rPr>
        <w:fldChar w:fldCharType="begin" w:fldLock="1"/>
      </w:r>
      <w:r w:rsidR="00997DE5">
        <w:rPr>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(19)","plainTextFormattedCitation":"(19)","previouslyFormattedCitation":"(19)"},"properties":{"noteIndex":0},"schema":"https://github.com/citation-style-language/schema/raw/master/csl-citation.json"}</w:instrText>
      </w:r>
      <w:r w:rsidR="00056C1E" w:rsidRPr="00920014">
        <w:rPr>
          <w:lang w:val="en-US"/>
        </w:rPr>
        <w:fldChar w:fldCharType="separate"/>
      </w:r>
      <w:r w:rsidR="00ED214D" w:rsidRPr="00ED214D">
        <w:rPr>
          <w:noProof/>
          <w:lang w:val="en-US"/>
        </w:rPr>
        <w:t>(19)</w:t>
      </w:r>
      <w:r w:rsidR="00056C1E" w:rsidRPr="00920014">
        <w:rPr>
          <w:lang w:val="en-US"/>
        </w:rPr>
        <w:fldChar w:fldCharType="end"/>
      </w:r>
      <w:r w:rsidR="00756575" w:rsidRPr="00920014">
        <w:rPr>
          <w:lang w:val="en-US"/>
        </w:rPr>
        <w:t xml:space="preserve">. </w:t>
      </w:r>
      <w:r w:rsidR="00BE412C" w:rsidRPr="00920014">
        <w:rPr>
          <w:lang w:val="en-US"/>
        </w:rPr>
        <w:t>We</w:t>
      </w:r>
      <w:r w:rsidR="00EE2BBC">
        <w:rPr>
          <w:lang w:val="en-US"/>
        </w:rPr>
        <w:t xml:space="preserve"> first identified genetic</w:t>
      </w:r>
      <w:r w:rsidR="00260629">
        <w:rPr>
          <w:lang w:val="en-US"/>
        </w:rPr>
        <w:t xml:space="preserve"> clusters </w:t>
      </w:r>
      <w:r w:rsidR="00E335A6">
        <w:rPr>
          <w:lang w:val="en-US"/>
        </w:rPr>
        <w:t xml:space="preserve">within which the ancestry blocks </w:t>
      </w:r>
      <w:r w:rsidR="00F22A94">
        <w:rPr>
          <w:lang w:val="en-US"/>
        </w:rPr>
        <w:t xml:space="preserve">tend to </w:t>
      </w:r>
      <w:r w:rsidR="00E335A6">
        <w:rPr>
          <w:lang w:val="en-US"/>
        </w:rPr>
        <w:t>co-segregate among all the hybrids</w:t>
      </w:r>
      <w:r w:rsidR="009C6FCE">
        <w:rPr>
          <w:lang w:val="en-US"/>
        </w:rPr>
        <w:t xml:space="preserve"> detecting</w:t>
      </w:r>
      <w:r w:rsidR="00495509">
        <w:rPr>
          <w:lang w:val="en-US"/>
        </w:rPr>
        <w:t xml:space="preserve"> </w:t>
      </w:r>
      <w:r w:rsidR="00BE5081">
        <w:rPr>
          <w:lang w:val="en-US"/>
        </w:rPr>
        <w:t>K-means clusters</w:t>
      </w:r>
      <w:r w:rsidR="00A7488B">
        <w:rPr>
          <w:lang w:val="en-US"/>
        </w:rPr>
        <w:t xml:space="preserve"> </w:t>
      </w:r>
      <w:r w:rsidR="00A7488B">
        <w:rPr>
          <w:lang w:val="en-US"/>
        </w:rPr>
        <w:fldChar w:fldCharType="begin" w:fldLock="1"/>
      </w:r>
      <w:r w:rsidR="00997DE5">
        <w:rPr>
          <w:lang w:val="en-US"/>
        </w:rPr>
        <w:instrText>ADDIN CSL_CITATION {"citationItems":[{"id":"ITEM-1","itemData":{"abstract":"In recent years a number of procedures to cluster, group, or classify a sample of data points have been advanced, but such methods are still not generally accepted as useful and dependable tools for data analysis. Much of the reluctance to rely on these methods may be due to uncertainty as to just what the end result of a cluster analysis means. This of course depends on the particular method used. In the literature two rather different purposes of clustering methods may be discerned. (1) To establish a maximally efficient way of partitioning the sample into given numbers of classes. The classical measure of efficiency is the pooled variance within classes, which is to be minimized. (2) To discover and describe the 'natural' way of classifying the sample. Here the data determine the number of classes, so there is the possibility of there being no partitioning at all. Examples of methods advanced for each purpose are given, and experimental results of several of these upon samples from known multivariate populations with and without 'natural' partitionings are presented. The most striking finding is that some procedures having the second purpose will almost always suggest 'natural' (i.e. interpretable) classifications when in fact there are none (e.g. in data from a joint normal population). A user would thus be exposed to virtual certainty of Type I error. Improved clustering procedures are suggested for both purposes.","author":[{"dropping-particle":"","family":"Forgy","given":"E.","non-dropping-particle":"","parse-names":false,"suffix":""}],"container-title":"Biometrics","id":"ITEM-1","issued":{"date-parts":[["1965"]]},"page":"768-769","title":"Cluster analysis of multivariate data : efficiency versus interpretability of classifications","type":"article-journal","volume":"21"},"uris":["http://www.mendeley.com/documents/?uuid=b4c1bb39-f60c-45b7-a0e8-d077f8d86356"]}],"mendeley":{"formattedCitation":"(20)","plainTextFormattedCitation":"(20)","previouslyFormattedCitation":"(20)"},"properties":{"noteIndex":0},"schema":"https://github.com/citation-style-language/schema/raw/master/csl-citation.json"}</w:instrText>
      </w:r>
      <w:r w:rsidR="00A7488B">
        <w:rPr>
          <w:lang w:val="en-US"/>
        </w:rPr>
        <w:fldChar w:fldCharType="separate"/>
      </w:r>
      <w:r w:rsidR="00ED214D" w:rsidRPr="00ED214D">
        <w:rPr>
          <w:noProof/>
          <w:lang w:val="en-US"/>
        </w:rPr>
        <w:t>(20)</w:t>
      </w:r>
      <w:r w:rsidR="00A7488B">
        <w:rPr>
          <w:lang w:val="en-US"/>
        </w:rPr>
        <w:fldChar w:fldCharType="end"/>
      </w:r>
      <w:r w:rsidR="009C6FCE">
        <w:rPr>
          <w:lang w:val="en-US"/>
        </w:rPr>
        <w:t xml:space="preserve">. Specifically, </w:t>
      </w:r>
      <w:r w:rsidR="00451DF6">
        <w:rPr>
          <w:lang w:val="en-US"/>
        </w:rPr>
        <w:t xml:space="preserve">with R function </w:t>
      </w:r>
      <w:proofErr w:type="spellStart"/>
      <w:r w:rsidR="00451DF6" w:rsidRPr="00D9509A">
        <w:rPr>
          <w:i/>
          <w:iCs/>
          <w:lang w:val="en-US"/>
        </w:rPr>
        <w:t>kmeans</w:t>
      </w:r>
      <w:proofErr w:type="spellEnd"/>
      <w:r w:rsidR="00451DF6">
        <w:rPr>
          <w:lang w:val="en-US"/>
        </w:rPr>
        <w:t xml:space="preserve">, </w:t>
      </w:r>
      <w:r w:rsidR="009C6FCE">
        <w:rPr>
          <w:lang w:val="en-US"/>
        </w:rPr>
        <w:t xml:space="preserve">we </w:t>
      </w:r>
      <w:r w:rsidR="00451DF6">
        <w:rPr>
          <w:lang w:val="en-US"/>
        </w:rPr>
        <w:t>iteratively incremented k (from k</w:t>
      </w:r>
      <w:r w:rsidR="001D73D6">
        <w:rPr>
          <w:lang w:val="en-US"/>
        </w:rPr>
        <w:t xml:space="preserve"> </w:t>
      </w:r>
      <w:r w:rsidR="00451DF6">
        <w:rPr>
          <w:lang w:val="en-US"/>
        </w:rPr>
        <w:t>=</w:t>
      </w:r>
      <w:r w:rsidR="001D73D6">
        <w:rPr>
          <w:lang w:val="en-US"/>
        </w:rPr>
        <w:t xml:space="preserve"> </w:t>
      </w:r>
      <w:r w:rsidR="00451DF6">
        <w:rPr>
          <w:lang w:val="en-US"/>
        </w:rPr>
        <w:t>1) until 60%</w:t>
      </w:r>
      <w:r w:rsidR="00161372">
        <w:rPr>
          <w:lang w:val="en-US"/>
        </w:rPr>
        <w:t xml:space="preserve"> of the </w:t>
      </w:r>
      <w:r w:rsidR="000B23A1">
        <w:rPr>
          <w:lang w:val="en-US"/>
        </w:rPr>
        <w:t xml:space="preserve">total </w:t>
      </w:r>
      <w:r w:rsidR="00161372">
        <w:rPr>
          <w:lang w:val="en-US"/>
        </w:rPr>
        <w:t>varia</w:t>
      </w:r>
      <w:r w:rsidR="000B23A1">
        <w:rPr>
          <w:lang w:val="en-US"/>
        </w:rPr>
        <w:t>nce</w:t>
      </w:r>
      <w:r w:rsidR="00161372">
        <w:rPr>
          <w:lang w:val="en-US"/>
        </w:rPr>
        <w:t xml:space="preserve"> </w:t>
      </w:r>
      <w:r w:rsidR="00B93D6A">
        <w:rPr>
          <w:lang w:val="en-US"/>
        </w:rPr>
        <w:t xml:space="preserve">was explained by </w:t>
      </w:r>
      <w:r w:rsidR="000B23A1">
        <w:rPr>
          <w:lang w:val="en-US"/>
        </w:rPr>
        <w:t>between-clusters variance</w:t>
      </w:r>
      <w:r w:rsidR="00451DF6">
        <w:rPr>
          <w:lang w:val="en-US"/>
        </w:rPr>
        <w:t>.</w:t>
      </w:r>
      <w:r w:rsidR="0044381E">
        <w:rPr>
          <w:lang w:val="en-US"/>
        </w:rPr>
        <w:t xml:space="preserve"> </w:t>
      </w:r>
      <w:r w:rsidR="000957EA">
        <w:rPr>
          <w:lang w:val="en-US"/>
        </w:rPr>
        <w:t>Then we</w:t>
      </w:r>
      <w:r w:rsidR="00756575" w:rsidRPr="00920014">
        <w:rPr>
          <w:lang w:val="en-US"/>
        </w:rPr>
        <w:t xml:space="preserve"> estimat</w:t>
      </w:r>
      <w:r w:rsidR="00BE412C" w:rsidRPr="00920014">
        <w:rPr>
          <w:lang w:val="en-US"/>
        </w:rPr>
        <w:t>ed</w:t>
      </w:r>
      <w:r w:rsidR="00756575" w:rsidRPr="00920014">
        <w:rPr>
          <w:lang w:val="en-US"/>
        </w:rPr>
        <w:t xml:space="preserve"> cline parameters for each genetic cluster based on cluster-specific introgression relative to the genomic background</w:t>
      </w:r>
      <w:r w:rsidR="00966CD7" w:rsidRPr="00920014">
        <w:rPr>
          <w:lang w:val="en-US"/>
        </w:rPr>
        <w:t>.</w:t>
      </w:r>
      <w:r w:rsidR="002639A5">
        <w:rPr>
          <w:lang w:val="en-US"/>
        </w:rPr>
        <w:t xml:space="preserve"> We focused on late generation (21, 27, 28) females</w:t>
      </w:r>
      <w:r w:rsidR="00400D8E">
        <w:rPr>
          <w:lang w:val="en-US"/>
        </w:rPr>
        <w:t xml:space="preserve">, because </w:t>
      </w:r>
      <w:r w:rsidR="00284D92">
        <w:rPr>
          <w:lang w:val="en-US"/>
        </w:rPr>
        <w:t xml:space="preserve">the signature of selection </w:t>
      </w:r>
      <w:r w:rsidR="00836F8F">
        <w:rPr>
          <w:lang w:val="en-US"/>
        </w:rPr>
        <w:t xml:space="preserve">tends to become more evident when the </w:t>
      </w:r>
      <w:r w:rsidR="006D04DA">
        <w:rPr>
          <w:lang w:val="en-US"/>
        </w:rPr>
        <w:t xml:space="preserve">masking </w:t>
      </w:r>
      <w:r w:rsidR="00396846">
        <w:rPr>
          <w:lang w:val="en-US"/>
        </w:rPr>
        <w:t>admixture</w:t>
      </w:r>
      <w:r w:rsidR="00D35C95">
        <w:rPr>
          <w:lang w:val="en-US"/>
        </w:rPr>
        <w:t xml:space="preserve"> effect</w:t>
      </w:r>
      <w:r w:rsidR="00396846">
        <w:rPr>
          <w:lang w:val="en-US"/>
        </w:rPr>
        <w:t xml:space="preserve"> </w:t>
      </w:r>
      <w:r w:rsidR="00EF690D">
        <w:rPr>
          <w:lang w:val="en-US"/>
        </w:rPr>
        <w:t>becomes less pronounce after</w:t>
      </w:r>
      <w:r w:rsidR="006D04DA">
        <w:rPr>
          <w:lang w:val="en-US"/>
        </w:rPr>
        <w:t xml:space="preserve"> </w:t>
      </w:r>
      <w:r w:rsidR="0087171B">
        <w:rPr>
          <w:lang w:val="en-US"/>
        </w:rPr>
        <w:t xml:space="preserve">generations of </w:t>
      </w:r>
      <w:r w:rsidR="006D04DA">
        <w:rPr>
          <w:lang w:val="en-US"/>
        </w:rPr>
        <w:t xml:space="preserve">recombination. </w:t>
      </w:r>
      <w:r w:rsidR="00E521BC">
        <w:rPr>
          <w:lang w:val="en-US"/>
        </w:rPr>
        <w:t>Any effect on introgression (</w:t>
      </w:r>
      <w:r w:rsidR="000C12A1">
        <w:rPr>
          <w:lang w:val="en-US"/>
        </w:rPr>
        <w:t xml:space="preserve">asymmetry effect and barrier effect respectively </w:t>
      </w:r>
      <w:r w:rsidR="00E521BC">
        <w:rPr>
          <w:lang w:val="en-US"/>
        </w:rPr>
        <w:t>reflected by alpha and beta</w:t>
      </w:r>
      <w:r w:rsidR="000C12A1">
        <w:rPr>
          <w:lang w:val="en-US"/>
        </w:rPr>
        <w:t xml:space="preserve"> parameter estimates</w:t>
      </w:r>
      <w:r w:rsidR="00E521BC">
        <w:rPr>
          <w:lang w:val="en-US"/>
        </w:rPr>
        <w:t>) could be partly due to the reduced recombination rate within Muller CD associated with the only inversion between the species. To evaluate such effect, we tested the relationship between within-cluster recombination rate and the estimates of introgression parameters (alpha and beta). Within-cluster recombination rate was estimated by the total number of ancestry switches within each cluster over the total number of ancestry informative sites represented by each genetic cluster</w:t>
      </w:r>
      <w:r w:rsidR="008039C6">
        <w:rPr>
          <w:lang w:val="en-US"/>
        </w:rPr>
        <w:t xml:space="preserve"> (among females sampled from generation 21-28)</w:t>
      </w:r>
      <w:r w:rsidR="00E521BC">
        <w:rPr>
          <w:lang w:val="en-US"/>
        </w:rPr>
        <w:t xml:space="preserve">. We accounted for the background effect of different muller element as </w:t>
      </w:r>
      <w:r w:rsidR="006B24E5">
        <w:rPr>
          <w:lang w:val="en-US"/>
        </w:rPr>
        <w:t xml:space="preserve">the </w:t>
      </w:r>
      <w:r w:rsidR="00E521BC">
        <w:rPr>
          <w:lang w:val="en-US"/>
        </w:rPr>
        <w:t>fixed effect. To fit the model, we employed nested regression with lme4 package</w:t>
      </w:r>
      <w:r w:rsidR="006B24E5">
        <w:rPr>
          <w:lang w:val="en-US"/>
        </w:rPr>
        <w:t xml:space="preserve"> </w:t>
      </w:r>
      <w:r w:rsidR="006B24E5">
        <w:rPr>
          <w:lang w:val="en-US"/>
        </w:rPr>
        <w:fldChar w:fldCharType="begin" w:fldLock="1"/>
      </w:r>
      <w:r w:rsidR="00997DE5">
        <w:rPr>
          <w:lang w:val="en-US"/>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 M.","non-dropping-particle":"","parse-names":false,"suffix":""},{"dropping-particle":"","family":"Mae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software","id":"ITEM-1","issue":"1","issued":{"date-parts":[["2015"]]},"page":"1:48","title":"lme4: linear mixed-effects models using S4 classes","type":"article-journal","volume":"67"},"uris":["http://www.mendeley.com/documents/?uuid=2caa701a-cc6d-4be0-9cca-f8b9b63f4e00"]}],"mendeley":{"formattedCitation":"(21)","plainTextFormattedCitation":"(21)","previouslyFormattedCitation":"(21)"},"properties":{"noteIndex":0},"schema":"https://github.com/citation-style-language/schema/raw/master/csl-citation.json"}</w:instrText>
      </w:r>
      <w:r w:rsidR="006B24E5">
        <w:rPr>
          <w:lang w:val="en-US"/>
        </w:rPr>
        <w:fldChar w:fldCharType="separate"/>
      </w:r>
      <w:r w:rsidR="00ED214D" w:rsidRPr="00ED214D">
        <w:rPr>
          <w:noProof/>
          <w:lang w:val="en-US"/>
        </w:rPr>
        <w:t>(21)</w:t>
      </w:r>
      <w:r w:rsidR="006B24E5">
        <w:rPr>
          <w:lang w:val="en-US"/>
        </w:rPr>
        <w:fldChar w:fldCharType="end"/>
      </w:r>
      <w:r w:rsidR="00E521BC">
        <w:rPr>
          <w:lang w:val="en-US"/>
        </w:rPr>
        <w:t xml:space="preserve"> in R. </w:t>
      </w:r>
    </w:p>
    <w:p w14:paraId="39176DBA" w14:textId="77777777" w:rsidR="00E521BC" w:rsidRPr="00920014" w:rsidRDefault="00E521BC" w:rsidP="0084471B">
      <w:pPr>
        <w:rPr>
          <w:lang w:val="en-US"/>
        </w:rPr>
      </w:pPr>
    </w:p>
    <w:p w14:paraId="0A2077F0" w14:textId="7C81B863" w:rsidR="001D7E6D" w:rsidRPr="00920014" w:rsidRDefault="001D7E6D" w:rsidP="00DD65EA">
      <w:pPr>
        <w:rPr>
          <w:lang w:val="en-US"/>
        </w:rPr>
      </w:pPr>
    </w:p>
    <w:p w14:paraId="178BBB82" w14:textId="079FB867" w:rsidR="00DD65EA" w:rsidRPr="00920014" w:rsidRDefault="00DD65EA" w:rsidP="00DD65EA">
      <w:pPr>
        <w:rPr>
          <w:b/>
          <w:bCs/>
          <w:lang w:val="en-US"/>
        </w:rPr>
      </w:pPr>
      <w:r w:rsidRPr="00920014">
        <w:rPr>
          <w:b/>
          <w:bCs/>
          <w:lang w:val="en-US"/>
        </w:rPr>
        <w:t>Results</w:t>
      </w:r>
    </w:p>
    <w:p w14:paraId="12A10E37" w14:textId="31BB00DB" w:rsidR="0024689E" w:rsidRDefault="0024689E" w:rsidP="00443258">
      <w:pPr>
        <w:rPr>
          <w:i/>
          <w:iCs/>
          <w:lang w:val="en-US"/>
        </w:rPr>
      </w:pPr>
    </w:p>
    <w:p w14:paraId="16D90D74" w14:textId="3BC86A41" w:rsidR="000008CD" w:rsidRDefault="00212BC0" w:rsidP="00443258">
      <w:pPr>
        <w:rPr>
          <w:i/>
          <w:iCs/>
          <w:lang w:val="en-US"/>
        </w:rPr>
      </w:pPr>
      <w:proofErr w:type="spellStart"/>
      <w:r>
        <w:rPr>
          <w:i/>
          <w:iCs/>
          <w:lang w:val="en-US"/>
        </w:rPr>
        <w:t>Asymetrical</w:t>
      </w:r>
      <w:proofErr w:type="spellEnd"/>
      <w:r>
        <w:rPr>
          <w:i/>
          <w:iCs/>
          <w:lang w:val="en-US"/>
        </w:rPr>
        <w:t xml:space="preserve"> Introgression </w:t>
      </w:r>
    </w:p>
    <w:p w14:paraId="2AD940B3" w14:textId="7EEFEB70" w:rsidR="00212BC0" w:rsidRDefault="00212BC0" w:rsidP="00471AC2">
      <w:pPr>
        <w:ind w:firstLine="720"/>
        <w:rPr>
          <w:lang w:val="en-US"/>
        </w:rPr>
      </w:pPr>
      <w:r w:rsidRPr="00212BC0">
        <w:rPr>
          <w:lang w:val="en-US"/>
        </w:rPr>
        <w:t xml:space="preserve">There was </w:t>
      </w:r>
      <w:proofErr w:type="spellStart"/>
      <w:r>
        <w:rPr>
          <w:lang w:val="en-US"/>
        </w:rPr>
        <w:t>albomicans</w:t>
      </w:r>
      <w:proofErr w:type="spellEnd"/>
      <w:r>
        <w:rPr>
          <w:lang w:val="en-US"/>
        </w:rPr>
        <w:t>-biased g</w:t>
      </w:r>
      <w:r w:rsidRPr="00212BC0">
        <w:rPr>
          <w:lang w:val="en-US"/>
        </w:rPr>
        <w:t>enome-wide</w:t>
      </w:r>
      <w:r>
        <w:rPr>
          <w:lang w:val="en-US"/>
        </w:rPr>
        <w:t xml:space="preserve"> introgression</w:t>
      </w:r>
      <w:r w:rsidR="007C4E26">
        <w:rPr>
          <w:lang w:val="en-US"/>
        </w:rPr>
        <w:t xml:space="preserve">, which was predominantly </w:t>
      </w:r>
      <w:r w:rsidR="00C47683">
        <w:rPr>
          <w:lang w:val="en-US"/>
        </w:rPr>
        <w:t xml:space="preserve">represented </w:t>
      </w:r>
      <w:r w:rsidR="007C4E26">
        <w:rPr>
          <w:lang w:val="en-US"/>
        </w:rPr>
        <w:t>by Muller CD</w:t>
      </w:r>
      <w:r w:rsidR="00307467">
        <w:rPr>
          <w:lang w:val="en-US"/>
        </w:rPr>
        <w:t xml:space="preserve"> (</w:t>
      </w:r>
      <w:r w:rsidR="004E23F7">
        <w:rPr>
          <w:lang w:val="en-US"/>
        </w:rPr>
        <w:t>Fig.</w:t>
      </w:r>
      <w:r w:rsidR="00255CAA">
        <w:rPr>
          <w:lang w:val="en-US"/>
        </w:rPr>
        <w:t xml:space="preserve"> triangle plot; </w:t>
      </w:r>
      <w:r w:rsidR="004E23F7">
        <w:rPr>
          <w:lang w:val="en-US"/>
        </w:rPr>
        <w:t>Fig.</w:t>
      </w:r>
      <w:r w:rsidR="00307467">
        <w:rPr>
          <w:lang w:val="en-US"/>
        </w:rPr>
        <w:t xml:space="preserve"> </w:t>
      </w:r>
      <w:r w:rsidR="0089621F" w:rsidRPr="003D6367">
        <w:rPr>
          <w:lang w:val="en-US"/>
        </w:rPr>
        <w:t xml:space="preserve">BGC plot </w:t>
      </w:r>
      <w:r w:rsidR="00CA4C8B" w:rsidRPr="003D6367">
        <w:rPr>
          <w:lang w:val="en-US"/>
        </w:rPr>
        <w:t>with muller cd haplotypes</w:t>
      </w:r>
      <w:r w:rsidR="00307467" w:rsidRPr="003D6367">
        <w:rPr>
          <w:lang w:val="en-US"/>
        </w:rPr>
        <w:t>)</w:t>
      </w:r>
      <w:r w:rsidR="007C4E26" w:rsidRPr="003D6367">
        <w:rPr>
          <w:lang w:val="en-US"/>
        </w:rPr>
        <w:t>.</w:t>
      </w:r>
      <w:r w:rsidR="00754145" w:rsidRPr="003D6367">
        <w:rPr>
          <w:lang w:val="en-US"/>
        </w:rPr>
        <w:t xml:space="preserve"> Even though the genomes of many hybrids were admixed in the rest of the genome, muller CD is </w:t>
      </w:r>
      <w:r w:rsidR="00B86DC3" w:rsidRPr="003D6367">
        <w:rPr>
          <w:lang w:val="en-US"/>
        </w:rPr>
        <w:t xml:space="preserve">mostly dominated by the </w:t>
      </w:r>
      <w:proofErr w:type="spellStart"/>
      <w:r w:rsidR="00B86DC3" w:rsidRPr="003D6367">
        <w:rPr>
          <w:lang w:val="en-US"/>
        </w:rPr>
        <w:t>albomicans</w:t>
      </w:r>
      <w:proofErr w:type="spellEnd"/>
      <w:r w:rsidR="00B86DC3" w:rsidRPr="003D6367">
        <w:rPr>
          <w:lang w:val="en-US"/>
        </w:rPr>
        <w:t xml:space="preserve"> ancestry (</w:t>
      </w:r>
      <w:r w:rsidR="004E23F7">
        <w:rPr>
          <w:lang w:val="en-US"/>
        </w:rPr>
        <w:t>Fig.</w:t>
      </w:r>
      <w:r w:rsidR="00B86DC3" w:rsidRPr="003D6367">
        <w:rPr>
          <w:lang w:val="en-US"/>
        </w:rPr>
        <w:t xml:space="preserve"> </w:t>
      </w:r>
      <w:r w:rsidR="00694CF6" w:rsidRPr="003D6367">
        <w:rPr>
          <w:lang w:val="en-US"/>
        </w:rPr>
        <w:t>1-3</w:t>
      </w:r>
      <w:r w:rsidR="00B86DC3" w:rsidRPr="003D6367">
        <w:rPr>
          <w:lang w:val="en-US"/>
        </w:rPr>
        <w:t>)</w:t>
      </w:r>
      <w:r w:rsidR="001805B0" w:rsidRPr="003D6367">
        <w:rPr>
          <w:lang w:val="en-US"/>
        </w:rPr>
        <w:t>, w</w:t>
      </w:r>
      <w:r w:rsidR="00B86DC3" w:rsidRPr="003D6367">
        <w:rPr>
          <w:lang w:val="en-US"/>
        </w:rPr>
        <w:t xml:space="preserve">hich </w:t>
      </w:r>
      <w:r w:rsidR="001805B0" w:rsidRPr="003D6367">
        <w:rPr>
          <w:lang w:val="en-US"/>
        </w:rPr>
        <w:t xml:space="preserve">reveals </w:t>
      </w:r>
      <w:proofErr w:type="spellStart"/>
      <w:r w:rsidR="001805B0" w:rsidRPr="003D6367">
        <w:rPr>
          <w:lang w:val="en-US"/>
        </w:rPr>
        <w:t>alb</w:t>
      </w:r>
      <w:proofErr w:type="spellEnd"/>
      <w:r w:rsidR="001805B0" w:rsidRPr="003D6367">
        <w:rPr>
          <w:lang w:val="en-US"/>
        </w:rPr>
        <w:t>-biased barrier effect of muller CD relative the rest of the genome (</w:t>
      </w:r>
      <w:r w:rsidR="004E23F7">
        <w:rPr>
          <w:lang w:val="en-US"/>
        </w:rPr>
        <w:t>Fig.</w:t>
      </w:r>
      <w:r w:rsidR="001805B0" w:rsidRPr="003D6367">
        <w:rPr>
          <w:lang w:val="en-US"/>
        </w:rPr>
        <w:t xml:space="preserve"> </w:t>
      </w:r>
      <w:r w:rsidR="00BB3F3E" w:rsidRPr="003D6367">
        <w:rPr>
          <w:lang w:val="en-US"/>
        </w:rPr>
        <w:t>4</w:t>
      </w:r>
      <w:r w:rsidR="00380869">
        <w:rPr>
          <w:lang w:val="en-US"/>
        </w:rPr>
        <w:t xml:space="preserve">, </w:t>
      </w:r>
      <w:r w:rsidR="00C43060" w:rsidRPr="003D6367">
        <w:rPr>
          <w:lang w:val="en-US"/>
        </w:rPr>
        <w:t>A</w:t>
      </w:r>
      <w:r w:rsidR="001805B0" w:rsidRPr="006A0BFC">
        <w:rPr>
          <w:lang w:val="en-US"/>
        </w:rPr>
        <w:t>).</w:t>
      </w:r>
      <w:r w:rsidR="00E715F0">
        <w:rPr>
          <w:lang w:val="en-US"/>
        </w:rPr>
        <w:t xml:space="preserve"> </w:t>
      </w:r>
      <w:r w:rsidR="00764121">
        <w:rPr>
          <w:lang w:val="en-US"/>
        </w:rPr>
        <w:t xml:space="preserve">However, such </w:t>
      </w:r>
      <w:proofErr w:type="spellStart"/>
      <w:r w:rsidR="00764121">
        <w:rPr>
          <w:lang w:val="en-US"/>
        </w:rPr>
        <w:t>alb</w:t>
      </w:r>
      <w:proofErr w:type="spellEnd"/>
      <w:r w:rsidR="00764121">
        <w:rPr>
          <w:lang w:val="en-US"/>
        </w:rPr>
        <w:t>-</w:t>
      </w:r>
      <w:r w:rsidR="001E149C">
        <w:rPr>
          <w:lang w:val="en-US"/>
        </w:rPr>
        <w:t xml:space="preserve">biased introgression is sex-dependent. The </w:t>
      </w:r>
      <w:r w:rsidR="00C227CD">
        <w:rPr>
          <w:lang w:val="en-US"/>
        </w:rPr>
        <w:t xml:space="preserve">females were predominantly </w:t>
      </w:r>
      <w:proofErr w:type="spellStart"/>
      <w:r w:rsidR="00C227CD">
        <w:rPr>
          <w:lang w:val="en-US"/>
        </w:rPr>
        <w:t>alb</w:t>
      </w:r>
      <w:proofErr w:type="spellEnd"/>
      <w:r w:rsidR="00C227CD">
        <w:rPr>
          <w:lang w:val="en-US"/>
        </w:rPr>
        <w:t xml:space="preserve"> (neo-X, </w:t>
      </w:r>
      <w:proofErr w:type="spellStart"/>
      <w:r w:rsidR="00C227CD">
        <w:rPr>
          <w:lang w:val="en-US"/>
        </w:rPr>
        <w:t>neoX</w:t>
      </w:r>
      <w:proofErr w:type="spellEnd"/>
      <w:r w:rsidR="00C227CD">
        <w:rPr>
          <w:lang w:val="en-US"/>
        </w:rPr>
        <w:t>)</w:t>
      </w:r>
      <w:r w:rsidR="00B87F09">
        <w:rPr>
          <w:lang w:val="en-US"/>
        </w:rPr>
        <w:t xml:space="preserve"> (Fig</w:t>
      </w:r>
      <w:r w:rsidR="00C972A8">
        <w:rPr>
          <w:lang w:val="en-US"/>
        </w:rPr>
        <w:t>.</w:t>
      </w:r>
      <w:r w:rsidR="00B87F09">
        <w:rPr>
          <w:lang w:val="en-US"/>
        </w:rPr>
        <w:t xml:space="preserve"> 2</w:t>
      </w:r>
      <w:r w:rsidR="00C972A8">
        <w:rPr>
          <w:lang w:val="en-US"/>
        </w:rPr>
        <w:t xml:space="preserve">, </w:t>
      </w:r>
      <w:r w:rsidR="00B87F09">
        <w:rPr>
          <w:lang w:val="en-US"/>
        </w:rPr>
        <w:t>A)</w:t>
      </w:r>
      <w:r w:rsidR="00C227CD">
        <w:rPr>
          <w:lang w:val="en-US"/>
        </w:rPr>
        <w:t xml:space="preserve">, and thus the muller CD ancestry </w:t>
      </w:r>
      <w:r w:rsidR="001C6A25">
        <w:rPr>
          <w:lang w:val="en-US"/>
        </w:rPr>
        <w:t>was significantly</w:t>
      </w:r>
      <w:r w:rsidR="00C227CD">
        <w:rPr>
          <w:lang w:val="en-US"/>
        </w:rPr>
        <w:t xml:space="preserve"> </w:t>
      </w:r>
      <w:r w:rsidR="001C6A25">
        <w:rPr>
          <w:lang w:val="en-US"/>
        </w:rPr>
        <w:t>(95% CI</w:t>
      </w:r>
      <w:r w:rsidR="003177AD">
        <w:rPr>
          <w:lang w:val="en-US"/>
        </w:rPr>
        <w:t>s greater than</w:t>
      </w:r>
      <w:r w:rsidR="001C6A25">
        <w:rPr>
          <w:lang w:val="en-US"/>
        </w:rPr>
        <w:t xml:space="preserve"> 0.5) </w:t>
      </w:r>
      <w:proofErr w:type="spellStart"/>
      <w:r w:rsidR="00C227CD">
        <w:rPr>
          <w:lang w:val="en-US"/>
        </w:rPr>
        <w:t>alb</w:t>
      </w:r>
      <w:proofErr w:type="spellEnd"/>
      <w:r w:rsidR="00C227CD">
        <w:rPr>
          <w:lang w:val="en-US"/>
        </w:rPr>
        <w:t>-biased throughout the hybrid generations we sampled</w:t>
      </w:r>
      <w:r w:rsidR="008373E5">
        <w:rPr>
          <w:lang w:val="en-US"/>
        </w:rPr>
        <w:t xml:space="preserve"> </w:t>
      </w:r>
      <w:r w:rsidR="00B87F09">
        <w:rPr>
          <w:lang w:val="en-US"/>
        </w:rPr>
        <w:t>(Figure 2 C</w:t>
      </w:r>
      <w:r w:rsidR="008373E5">
        <w:rPr>
          <w:lang w:val="en-US"/>
        </w:rPr>
        <w:t>)</w:t>
      </w:r>
      <w:r w:rsidR="00C227CD">
        <w:rPr>
          <w:lang w:val="en-US"/>
        </w:rPr>
        <w:t xml:space="preserve">. </w:t>
      </w:r>
      <w:r w:rsidR="00FF0A7B">
        <w:rPr>
          <w:lang w:val="en-US"/>
        </w:rPr>
        <w:t>However, a</w:t>
      </w:r>
      <w:r w:rsidR="00E715F0">
        <w:rPr>
          <w:lang w:val="en-US"/>
        </w:rPr>
        <w:t xml:space="preserve">mong males the frequency of </w:t>
      </w:r>
      <w:proofErr w:type="spellStart"/>
      <w:r w:rsidR="00FF0A7B">
        <w:rPr>
          <w:lang w:val="en-US"/>
        </w:rPr>
        <w:t>alb</w:t>
      </w:r>
      <w:proofErr w:type="spellEnd"/>
      <w:r w:rsidR="00FF0A7B">
        <w:rPr>
          <w:lang w:val="en-US"/>
        </w:rPr>
        <w:t xml:space="preserve"> (</w:t>
      </w:r>
      <w:r w:rsidR="00142EE4">
        <w:rPr>
          <w:lang w:val="en-US"/>
        </w:rPr>
        <w:t>neo-X, neo-Y</w:t>
      </w:r>
      <w:r w:rsidR="00FF0A7B">
        <w:rPr>
          <w:lang w:val="en-US"/>
        </w:rPr>
        <w:t>)</w:t>
      </w:r>
      <w:r w:rsidR="00142EE4">
        <w:rPr>
          <w:lang w:val="en-US"/>
        </w:rPr>
        <w:t xml:space="preserve"> haplotype gets higher in the later generation</w:t>
      </w:r>
      <w:r w:rsidR="00BB27BE">
        <w:rPr>
          <w:lang w:val="en-US"/>
        </w:rPr>
        <w:t xml:space="preserve"> (</w:t>
      </w:r>
      <w:r w:rsidR="004E23F7">
        <w:rPr>
          <w:lang w:val="en-US"/>
        </w:rPr>
        <w:t>Fig.</w:t>
      </w:r>
      <w:r w:rsidR="00BB27BE">
        <w:rPr>
          <w:lang w:val="en-US"/>
        </w:rPr>
        <w:t xml:space="preserve"> 2</w:t>
      </w:r>
      <w:r w:rsidR="00380869">
        <w:rPr>
          <w:lang w:val="en-US"/>
        </w:rPr>
        <w:t>,</w:t>
      </w:r>
      <w:r w:rsidR="00BB27BE">
        <w:rPr>
          <w:lang w:val="en-US"/>
        </w:rPr>
        <w:t xml:space="preserve"> B)</w:t>
      </w:r>
      <w:r w:rsidR="00FF0A7B">
        <w:rPr>
          <w:lang w:val="en-US"/>
        </w:rPr>
        <w:t xml:space="preserve"> and th</w:t>
      </w:r>
      <w:r w:rsidR="004A0C19">
        <w:rPr>
          <w:lang w:val="en-US"/>
        </w:rPr>
        <w:t xml:space="preserve">us the muller CD only became </w:t>
      </w:r>
      <w:r w:rsidR="00676F72">
        <w:rPr>
          <w:lang w:val="en-US"/>
        </w:rPr>
        <w:t>significantly (</w:t>
      </w:r>
      <w:r w:rsidR="00676F72">
        <w:rPr>
          <w:lang w:val="en-US"/>
        </w:rPr>
        <w:t>95% CIs greater than 0.5</w:t>
      </w:r>
      <w:r w:rsidR="00676F72">
        <w:rPr>
          <w:lang w:val="en-US"/>
        </w:rPr>
        <w:t xml:space="preserve">) </w:t>
      </w:r>
      <w:proofErr w:type="spellStart"/>
      <w:r w:rsidR="004A0C19">
        <w:rPr>
          <w:lang w:val="en-US"/>
        </w:rPr>
        <w:t>alb</w:t>
      </w:r>
      <w:proofErr w:type="spellEnd"/>
      <w:r w:rsidR="004A0C19">
        <w:rPr>
          <w:lang w:val="en-US"/>
        </w:rPr>
        <w:t>-biased in the last generation sampled</w:t>
      </w:r>
      <w:r w:rsidR="0014052B">
        <w:rPr>
          <w:lang w:val="en-US"/>
        </w:rPr>
        <w:t xml:space="preserve"> (</w:t>
      </w:r>
      <w:r w:rsidR="00380869">
        <w:rPr>
          <w:lang w:val="en-US"/>
        </w:rPr>
        <w:t>Fig. 2, C</w:t>
      </w:r>
      <w:r w:rsidR="0014052B">
        <w:rPr>
          <w:lang w:val="en-US"/>
        </w:rPr>
        <w:t>)</w:t>
      </w:r>
      <w:r w:rsidR="00142EE4">
        <w:rPr>
          <w:lang w:val="en-US"/>
        </w:rPr>
        <w:t xml:space="preserve">. </w:t>
      </w:r>
      <w:r w:rsidR="001805B0" w:rsidRPr="006A0BFC">
        <w:rPr>
          <w:lang w:val="en-US"/>
        </w:rPr>
        <w:t xml:space="preserve">The </w:t>
      </w:r>
      <w:r w:rsidR="00D56659" w:rsidRPr="00E23508">
        <w:rPr>
          <w:i/>
          <w:iCs/>
          <w:lang w:val="en-US"/>
        </w:rPr>
        <w:sym w:font="Symbol" w:char="F061"/>
      </w:r>
      <w:r w:rsidR="001805B0" w:rsidRPr="006A0BFC">
        <w:rPr>
          <w:lang w:val="en-US"/>
        </w:rPr>
        <w:t xml:space="preserve"> and </w:t>
      </w:r>
      <w:r w:rsidR="00D56659" w:rsidRPr="00E23508">
        <w:rPr>
          <w:i/>
          <w:iCs/>
          <w:lang w:val="en-US"/>
        </w:rPr>
        <w:sym w:font="Symbol" w:char="F062"/>
      </w:r>
      <w:r w:rsidR="001805B0" w:rsidRPr="006A0BFC">
        <w:rPr>
          <w:lang w:val="en-US"/>
        </w:rPr>
        <w:t xml:space="preserve"> estimates</w:t>
      </w:r>
      <w:r w:rsidR="00C8429A" w:rsidRPr="006A0BFC">
        <w:rPr>
          <w:lang w:val="en-US"/>
        </w:rPr>
        <w:t xml:space="preserve"> </w:t>
      </w:r>
      <w:r w:rsidR="00C8429A" w:rsidRPr="006A0BFC">
        <w:rPr>
          <w:lang w:val="en-US"/>
        </w:rPr>
        <w:sym w:font="Symbol" w:char="F0B1"/>
      </w:r>
      <w:r w:rsidR="00C8429A" w:rsidRPr="006A0BFC">
        <w:rPr>
          <w:lang w:val="en-US"/>
        </w:rPr>
        <w:t xml:space="preserve"> SE</w:t>
      </w:r>
      <w:r w:rsidR="001805B0" w:rsidRPr="006A0BFC">
        <w:rPr>
          <w:lang w:val="en-US"/>
        </w:rPr>
        <w:t xml:space="preserve"> of muller CD </w:t>
      </w:r>
      <w:r w:rsidR="00541A82" w:rsidRPr="006A0BFC">
        <w:rPr>
          <w:lang w:val="en-US"/>
        </w:rPr>
        <w:t xml:space="preserve">cline </w:t>
      </w:r>
      <w:r w:rsidR="00EE0D1E">
        <w:rPr>
          <w:lang w:val="en-US"/>
        </w:rPr>
        <w:t>(</w:t>
      </w:r>
      <w:r w:rsidR="004E23F7">
        <w:rPr>
          <w:lang w:val="en-US"/>
        </w:rPr>
        <w:t>Fig.</w:t>
      </w:r>
      <w:r w:rsidR="00EE0D1E">
        <w:rPr>
          <w:lang w:val="en-US"/>
        </w:rPr>
        <w:t xml:space="preserve"> 3 A) </w:t>
      </w:r>
      <w:r w:rsidR="001805B0" w:rsidRPr="006A0BFC">
        <w:rPr>
          <w:lang w:val="en-US"/>
        </w:rPr>
        <w:t xml:space="preserve">is respectively </w:t>
      </w:r>
      <w:r w:rsidR="00C8429A" w:rsidRPr="006A0BFC">
        <w:rPr>
          <w:lang w:val="en-US"/>
        </w:rPr>
        <w:t xml:space="preserve">0.102 </w:t>
      </w:r>
      <w:r w:rsidR="00CF7503" w:rsidRPr="006A0BFC">
        <w:rPr>
          <w:lang w:val="en-US"/>
        </w:rPr>
        <w:sym w:font="Symbol" w:char="F0B1"/>
      </w:r>
      <w:r w:rsidR="00CF7503" w:rsidRPr="006A0BFC">
        <w:rPr>
          <w:lang w:val="en-US"/>
        </w:rPr>
        <w:t xml:space="preserve"> </w:t>
      </w:r>
      <w:r w:rsidR="00C8429A" w:rsidRPr="006A0BFC">
        <w:rPr>
          <w:lang w:val="en-US"/>
        </w:rPr>
        <w:t>0.</w:t>
      </w:r>
      <w:r w:rsidR="001B2333" w:rsidRPr="006A0BFC">
        <w:rPr>
          <w:lang w:val="en-US"/>
        </w:rPr>
        <w:t>056</w:t>
      </w:r>
      <w:r w:rsidR="007B3A74" w:rsidRPr="006A0BFC">
        <w:rPr>
          <w:lang w:val="en-US"/>
        </w:rPr>
        <w:t xml:space="preserve">, </w:t>
      </w:r>
      <w:r w:rsidR="00E3209A" w:rsidRPr="006A0BFC">
        <w:rPr>
          <w:lang w:val="en-US"/>
        </w:rPr>
        <w:t xml:space="preserve">0.476 </w:t>
      </w:r>
      <w:r w:rsidR="00E3209A" w:rsidRPr="006A0BFC">
        <w:rPr>
          <w:lang w:val="en-US"/>
        </w:rPr>
        <w:sym w:font="Symbol" w:char="F0B1"/>
      </w:r>
      <w:r w:rsidR="00E3209A" w:rsidRPr="006A0BFC">
        <w:rPr>
          <w:lang w:val="en-US"/>
        </w:rPr>
        <w:t xml:space="preserve"> </w:t>
      </w:r>
      <w:r w:rsidR="00D36CE6" w:rsidRPr="006A0BFC">
        <w:rPr>
          <w:lang w:val="en-US"/>
        </w:rPr>
        <w:t>0.169</w:t>
      </w:r>
      <w:r w:rsidR="00BF2F7F" w:rsidRPr="006A0BFC">
        <w:rPr>
          <w:lang w:val="en-US"/>
        </w:rPr>
        <w:t>.</w:t>
      </w:r>
      <w:r w:rsidR="00BF2F7F">
        <w:rPr>
          <w:lang w:val="en-US"/>
        </w:rPr>
        <w:t xml:space="preserve"> </w:t>
      </w:r>
    </w:p>
    <w:p w14:paraId="11028C41" w14:textId="77777777" w:rsidR="00E32814" w:rsidRPr="005D0900" w:rsidRDefault="00E32814" w:rsidP="0094599D">
      <w:pPr>
        <w:rPr>
          <w:lang w:val="en-US"/>
        </w:rPr>
      </w:pPr>
    </w:p>
    <w:p w14:paraId="7866FDA8" w14:textId="159A8865" w:rsidR="0094599D" w:rsidRPr="0019706F" w:rsidRDefault="0094599D" w:rsidP="0094599D">
      <w:pPr>
        <w:rPr>
          <w:i/>
          <w:iCs/>
          <w:lang w:val="en-US"/>
        </w:rPr>
      </w:pPr>
      <w:r w:rsidRPr="0019706F">
        <w:rPr>
          <w:i/>
          <w:iCs/>
          <w:lang w:val="en-US"/>
        </w:rPr>
        <w:t xml:space="preserve">Recombination associated with </w:t>
      </w:r>
      <w:r w:rsidR="0015225E">
        <w:rPr>
          <w:i/>
          <w:iCs/>
          <w:lang w:val="en-US"/>
        </w:rPr>
        <w:t xml:space="preserve">individual </w:t>
      </w:r>
      <w:r w:rsidRPr="0019706F">
        <w:rPr>
          <w:i/>
          <w:iCs/>
          <w:lang w:val="en-US"/>
        </w:rPr>
        <w:t>Muller C</w:t>
      </w:r>
      <w:r w:rsidR="00B86DC3">
        <w:rPr>
          <w:i/>
          <w:iCs/>
          <w:lang w:val="en-US"/>
        </w:rPr>
        <w:t xml:space="preserve">D </w:t>
      </w:r>
      <w:r w:rsidRPr="0019706F">
        <w:rPr>
          <w:i/>
          <w:iCs/>
          <w:lang w:val="en-US"/>
        </w:rPr>
        <w:t>haplotype</w:t>
      </w:r>
      <w:r w:rsidR="00B86DC3">
        <w:rPr>
          <w:i/>
          <w:iCs/>
          <w:lang w:val="en-US"/>
        </w:rPr>
        <w:t xml:space="preserve">s </w:t>
      </w:r>
    </w:p>
    <w:p w14:paraId="100E4454" w14:textId="14BE7833" w:rsidR="00E542E1" w:rsidRDefault="00E542E1" w:rsidP="00A4277D">
      <w:pPr>
        <w:ind w:firstLine="720"/>
        <w:rPr>
          <w:lang w:val="en-US"/>
        </w:rPr>
      </w:pPr>
      <w:r>
        <w:rPr>
          <w:lang w:val="en-US"/>
        </w:rPr>
        <w:t xml:space="preserve">Genome-wide </w:t>
      </w:r>
      <w:proofErr w:type="spellStart"/>
      <w:r>
        <w:rPr>
          <w:lang w:val="en-US"/>
        </w:rPr>
        <w:t>alb</w:t>
      </w:r>
      <w:proofErr w:type="spellEnd"/>
      <w:r w:rsidR="0024689E">
        <w:rPr>
          <w:lang w:val="en-US"/>
        </w:rPr>
        <w:t>-biased</w:t>
      </w:r>
      <w:r>
        <w:rPr>
          <w:lang w:val="en-US"/>
        </w:rPr>
        <w:t xml:space="preserve"> introgression </w:t>
      </w:r>
      <w:r w:rsidR="00E5573E">
        <w:rPr>
          <w:lang w:val="en-US"/>
        </w:rPr>
        <w:t xml:space="preserve">is </w:t>
      </w:r>
      <w:r>
        <w:rPr>
          <w:lang w:val="en-US"/>
        </w:rPr>
        <w:t>significantly associated with Muller</w:t>
      </w:r>
      <w:r w:rsidR="00236DAC">
        <w:rPr>
          <w:lang w:val="en-US"/>
        </w:rPr>
        <w:t xml:space="preserve"> </w:t>
      </w:r>
      <w:r>
        <w:rPr>
          <w:lang w:val="en-US"/>
        </w:rPr>
        <w:t>CD</w:t>
      </w:r>
      <w:r w:rsidR="00650B6D">
        <w:rPr>
          <w:lang w:val="en-US"/>
        </w:rPr>
        <w:t xml:space="preserve"> inheritance</w:t>
      </w:r>
      <w:r w:rsidR="00EF078D">
        <w:rPr>
          <w:lang w:val="en-US"/>
        </w:rPr>
        <w:t>.</w:t>
      </w:r>
      <w:r w:rsidR="00EA4049" w:rsidRPr="00EA4049">
        <w:rPr>
          <w:lang w:val="en-US"/>
        </w:rPr>
        <w:t xml:space="preserve"> </w:t>
      </w:r>
      <w:r w:rsidR="00EA4049">
        <w:rPr>
          <w:lang w:val="en-US"/>
        </w:rPr>
        <w:t>There was significantly less recombination rate (</w:t>
      </w:r>
      <w:r w:rsidR="004E23F7">
        <w:rPr>
          <w:lang w:val="en-US"/>
        </w:rPr>
        <w:t>Fig.</w:t>
      </w:r>
      <w:r w:rsidR="00EA4049">
        <w:rPr>
          <w:lang w:val="en-US"/>
        </w:rPr>
        <w:t xml:space="preserve"> </w:t>
      </w:r>
      <w:r w:rsidR="00BB3F3E">
        <w:rPr>
          <w:lang w:val="en-US"/>
        </w:rPr>
        <w:t>4</w:t>
      </w:r>
      <w:r w:rsidR="00323A7B">
        <w:rPr>
          <w:lang w:val="en-US"/>
        </w:rPr>
        <w:t>B</w:t>
      </w:r>
      <w:r w:rsidR="00EA4049">
        <w:rPr>
          <w:lang w:val="en-US"/>
        </w:rPr>
        <w:t>)</w:t>
      </w:r>
      <w:r w:rsidR="00323A7B">
        <w:rPr>
          <w:lang w:val="en-US"/>
        </w:rPr>
        <w:t xml:space="preserve"> and </w:t>
      </w:r>
      <w:r w:rsidR="00CF3AFB">
        <w:rPr>
          <w:lang w:val="en-US"/>
        </w:rPr>
        <w:t xml:space="preserve">greater </w:t>
      </w:r>
      <w:proofErr w:type="spellStart"/>
      <w:r w:rsidR="00CF3AFB">
        <w:rPr>
          <w:lang w:val="en-US"/>
        </w:rPr>
        <w:t>alb</w:t>
      </w:r>
      <w:proofErr w:type="spellEnd"/>
      <w:r w:rsidR="00CF3AFB">
        <w:rPr>
          <w:lang w:val="en-US"/>
        </w:rPr>
        <w:t>-biased introgression (</w:t>
      </w:r>
      <w:r w:rsidR="004E23F7">
        <w:rPr>
          <w:lang w:val="en-US"/>
        </w:rPr>
        <w:t>Fig.</w:t>
      </w:r>
      <w:r w:rsidR="00CF3AFB">
        <w:rPr>
          <w:lang w:val="en-US"/>
        </w:rPr>
        <w:t xml:space="preserve"> </w:t>
      </w:r>
      <w:r w:rsidR="00BB3F3E">
        <w:rPr>
          <w:lang w:val="en-US"/>
        </w:rPr>
        <w:t>4</w:t>
      </w:r>
      <w:r w:rsidR="00CF3AFB">
        <w:rPr>
          <w:lang w:val="en-US"/>
        </w:rPr>
        <w:t>C</w:t>
      </w:r>
      <w:r w:rsidR="00D3201F">
        <w:rPr>
          <w:lang w:val="en-US"/>
        </w:rPr>
        <w:t xml:space="preserve">; </w:t>
      </w:r>
      <w:r w:rsidR="008A3001" w:rsidRPr="008A3001">
        <w:rPr>
          <w:i/>
          <w:iCs/>
          <w:vertAlign w:val="subscript"/>
          <w:lang w:val="en-US"/>
        </w:rPr>
        <w:t>FDR-corrected</w:t>
      </w:r>
      <w:r w:rsidR="006009A6">
        <w:rPr>
          <w:lang w:val="en-US"/>
        </w:rPr>
        <w:t xml:space="preserve"> &lt; 0.05</w:t>
      </w:r>
      <w:r w:rsidR="00CF3AFB">
        <w:rPr>
          <w:lang w:val="en-US"/>
        </w:rPr>
        <w:t>) within Muller CD than other muller element</w:t>
      </w:r>
      <w:r w:rsidR="00EA4049">
        <w:rPr>
          <w:lang w:val="en-US"/>
        </w:rPr>
        <w:t xml:space="preserve">. </w:t>
      </w:r>
      <w:r w:rsidR="0015225E">
        <w:rPr>
          <w:lang w:val="en-US"/>
        </w:rPr>
        <w:t xml:space="preserve">In particular, individuals </w:t>
      </w:r>
      <w:r w:rsidR="00A35275">
        <w:rPr>
          <w:lang w:val="en-US"/>
        </w:rPr>
        <w:t>of</w:t>
      </w:r>
      <w:r w:rsidR="0015225E">
        <w:rPr>
          <w:lang w:val="en-US"/>
        </w:rPr>
        <w:t xml:space="preserve"> </w:t>
      </w:r>
      <w:proofErr w:type="spellStart"/>
      <w:r w:rsidR="0015225E">
        <w:rPr>
          <w:lang w:val="en-US"/>
        </w:rPr>
        <w:t>alb</w:t>
      </w:r>
      <w:proofErr w:type="spellEnd"/>
      <w:r w:rsidR="00862FB4">
        <w:rPr>
          <w:lang w:val="en-US"/>
        </w:rPr>
        <w:t xml:space="preserve"> </w:t>
      </w:r>
      <w:r w:rsidR="00A35275">
        <w:rPr>
          <w:lang w:val="en-US"/>
        </w:rPr>
        <w:t>(</w:t>
      </w:r>
      <w:r w:rsidR="0015225E">
        <w:rPr>
          <w:lang w:val="en-US"/>
        </w:rPr>
        <w:t>neo</w:t>
      </w:r>
      <w:r w:rsidR="00114D87">
        <w:rPr>
          <w:lang w:val="en-US"/>
        </w:rPr>
        <w:t>-</w:t>
      </w:r>
      <w:r w:rsidR="00BF0B57">
        <w:rPr>
          <w:lang w:val="en-US"/>
        </w:rPr>
        <w:t>X</w:t>
      </w:r>
      <w:r w:rsidR="00A35275">
        <w:rPr>
          <w:lang w:val="en-US"/>
        </w:rPr>
        <w:t xml:space="preserve">, neo-X) and (neo-X, neo-Y) </w:t>
      </w:r>
      <w:r w:rsidR="006D436E">
        <w:rPr>
          <w:lang w:val="en-US"/>
        </w:rPr>
        <w:t>showed greater</w:t>
      </w:r>
      <w:r w:rsidR="007E26A5">
        <w:rPr>
          <w:lang w:val="en-US"/>
        </w:rPr>
        <w:t xml:space="preserve"> </w:t>
      </w:r>
      <w:proofErr w:type="spellStart"/>
      <w:r w:rsidR="00726830">
        <w:rPr>
          <w:lang w:val="en-US"/>
        </w:rPr>
        <w:t>alb</w:t>
      </w:r>
      <w:proofErr w:type="spellEnd"/>
      <w:r w:rsidR="00726830">
        <w:rPr>
          <w:lang w:val="en-US"/>
        </w:rPr>
        <w:t xml:space="preserve"> </w:t>
      </w:r>
      <w:r w:rsidR="007E26A5">
        <w:rPr>
          <w:lang w:val="en-US"/>
        </w:rPr>
        <w:t>introgression</w:t>
      </w:r>
      <w:r w:rsidR="00CB2B07">
        <w:rPr>
          <w:lang w:val="en-US"/>
        </w:rPr>
        <w:t xml:space="preserve"> </w:t>
      </w:r>
      <w:r w:rsidR="00224D37">
        <w:rPr>
          <w:lang w:val="en-US"/>
        </w:rPr>
        <w:t xml:space="preserve">within muller CD </w:t>
      </w:r>
      <w:r w:rsidR="00CB2B07">
        <w:rPr>
          <w:lang w:val="en-US"/>
        </w:rPr>
        <w:t>(</w:t>
      </w:r>
      <w:r w:rsidR="008A3001" w:rsidRPr="008A3001">
        <w:rPr>
          <w:i/>
          <w:iCs/>
          <w:vertAlign w:val="subscript"/>
          <w:lang w:val="en-US"/>
        </w:rPr>
        <w:t>FDR-corrected</w:t>
      </w:r>
      <w:r w:rsidR="00FF1A98">
        <w:rPr>
          <w:lang w:val="en-US"/>
        </w:rPr>
        <w:t xml:space="preserve"> </w:t>
      </w:r>
      <w:r w:rsidR="00FF1A98" w:rsidRPr="00421435">
        <w:rPr>
          <w:lang w:val="en-US"/>
        </w:rPr>
        <w:t>&lt; 10</w:t>
      </w:r>
      <w:r w:rsidR="00FF1A98" w:rsidRPr="00421435">
        <w:rPr>
          <w:vertAlign w:val="superscript"/>
          <w:lang w:val="en-US"/>
        </w:rPr>
        <w:t>-6</w:t>
      </w:r>
      <w:r w:rsidR="00F05519" w:rsidRPr="00421435">
        <w:rPr>
          <w:lang w:val="en-US"/>
        </w:rPr>
        <w:t>; Fig</w:t>
      </w:r>
      <w:r w:rsidR="00E341B3">
        <w:rPr>
          <w:lang w:val="en-US"/>
        </w:rPr>
        <w:t>.</w:t>
      </w:r>
      <w:r w:rsidR="00F05519" w:rsidRPr="00421435">
        <w:rPr>
          <w:lang w:val="en-US"/>
        </w:rPr>
        <w:t xml:space="preserve"> </w:t>
      </w:r>
      <w:r w:rsidR="00BB3F3E" w:rsidRPr="00421435">
        <w:rPr>
          <w:lang w:val="en-US"/>
        </w:rPr>
        <w:t>4</w:t>
      </w:r>
      <w:r w:rsidR="00660479" w:rsidRPr="00421435">
        <w:rPr>
          <w:lang w:val="en-US"/>
        </w:rPr>
        <w:t>D</w:t>
      </w:r>
      <w:r w:rsidR="00CB2B07" w:rsidRPr="00421435">
        <w:rPr>
          <w:lang w:val="en-US"/>
        </w:rPr>
        <w:t>)</w:t>
      </w:r>
      <w:r w:rsidR="00E341B3">
        <w:rPr>
          <w:lang w:val="en-US"/>
        </w:rPr>
        <w:t>, but not for the rest of the genome (Fig. 4E</w:t>
      </w:r>
      <w:r w:rsidR="000113BA">
        <w:rPr>
          <w:lang w:val="en-US"/>
        </w:rPr>
        <w:t xml:space="preserve">, </w:t>
      </w:r>
      <w:proofErr w:type="spellStart"/>
      <w:r w:rsidR="000113BA" w:rsidRPr="000113BA">
        <w:rPr>
          <w:i/>
          <w:iCs/>
          <w:lang w:val="en-US"/>
        </w:rPr>
        <w:t>p</w:t>
      </w:r>
      <w:r w:rsidR="008A3001" w:rsidRPr="008A3001">
        <w:rPr>
          <w:i/>
          <w:iCs/>
          <w:vertAlign w:val="subscript"/>
          <w:lang w:val="en-US"/>
        </w:rPr>
        <w:t>FDR</w:t>
      </w:r>
      <w:proofErr w:type="spellEnd"/>
      <w:r w:rsidR="008A3001" w:rsidRPr="008A3001">
        <w:rPr>
          <w:i/>
          <w:iCs/>
          <w:vertAlign w:val="subscript"/>
          <w:lang w:val="en-US"/>
        </w:rPr>
        <w:t>-corrected</w:t>
      </w:r>
      <w:r w:rsidR="000113BA">
        <w:rPr>
          <w:lang w:val="en-US"/>
        </w:rPr>
        <w:t xml:space="preserve"> &gt; 0.05</w:t>
      </w:r>
      <w:r w:rsidR="00E341B3">
        <w:rPr>
          <w:lang w:val="en-US"/>
        </w:rPr>
        <w:t>)</w:t>
      </w:r>
      <w:r w:rsidR="00214447">
        <w:rPr>
          <w:lang w:val="en-US"/>
        </w:rPr>
        <w:t>. Although individuals with (neo-X, neo-X) haplotype in Muller CD</w:t>
      </w:r>
      <w:r w:rsidR="001F1EB8" w:rsidRPr="00421435">
        <w:rPr>
          <w:lang w:val="en-US"/>
        </w:rPr>
        <w:t xml:space="preserve"> </w:t>
      </w:r>
      <w:r w:rsidR="004077B3" w:rsidRPr="00421435">
        <w:rPr>
          <w:lang w:val="en-US"/>
        </w:rPr>
        <w:t xml:space="preserve">harbor </w:t>
      </w:r>
      <w:r w:rsidR="00214447">
        <w:rPr>
          <w:lang w:val="en-US"/>
        </w:rPr>
        <w:t>less</w:t>
      </w:r>
      <w:r w:rsidR="00224D37">
        <w:rPr>
          <w:lang w:val="en-US"/>
        </w:rPr>
        <w:t xml:space="preserve"> </w:t>
      </w:r>
      <w:r w:rsidR="00D730F9" w:rsidRPr="00421435">
        <w:rPr>
          <w:lang w:val="en-US"/>
        </w:rPr>
        <w:t>ancestry turnovers</w:t>
      </w:r>
      <w:r w:rsidR="00E23C3B" w:rsidRPr="00421435">
        <w:rPr>
          <w:lang w:val="en-US"/>
        </w:rPr>
        <w:t xml:space="preserve"> </w:t>
      </w:r>
      <w:r w:rsidR="00BD5195" w:rsidRPr="00421435">
        <w:rPr>
          <w:lang w:val="en-US"/>
        </w:rPr>
        <w:t xml:space="preserve">than </w:t>
      </w:r>
      <w:r w:rsidR="00214447">
        <w:rPr>
          <w:lang w:val="en-US"/>
        </w:rPr>
        <w:t>those with (</w:t>
      </w:r>
      <w:proofErr w:type="spellStart"/>
      <w:r w:rsidR="00214447">
        <w:rPr>
          <w:lang w:val="en-US"/>
        </w:rPr>
        <w:t>nas</w:t>
      </w:r>
      <w:proofErr w:type="spellEnd"/>
      <w:r w:rsidR="00214447">
        <w:rPr>
          <w:lang w:val="en-US"/>
        </w:rPr>
        <w:t xml:space="preserve">, </w:t>
      </w:r>
      <w:proofErr w:type="spellStart"/>
      <w:r w:rsidR="00214447">
        <w:rPr>
          <w:lang w:val="en-US"/>
        </w:rPr>
        <w:t>neoY</w:t>
      </w:r>
      <w:proofErr w:type="spellEnd"/>
      <w:r w:rsidR="00214447">
        <w:rPr>
          <w:lang w:val="en-US"/>
        </w:rPr>
        <w:t xml:space="preserve">) haplotype within muller CD </w:t>
      </w:r>
      <w:r w:rsidR="00E23C3B" w:rsidRPr="00421435">
        <w:rPr>
          <w:lang w:val="en-US"/>
        </w:rPr>
        <w:t>(</w:t>
      </w:r>
      <w:r w:rsidR="00E23C3B" w:rsidRPr="00421435">
        <w:rPr>
          <w:i/>
          <w:iCs/>
          <w:lang w:val="en-US"/>
        </w:rPr>
        <w:t>p</w:t>
      </w:r>
      <w:r w:rsidR="00E23C3B" w:rsidRPr="00421435">
        <w:rPr>
          <w:lang w:val="en-US"/>
        </w:rPr>
        <w:t xml:space="preserve"> </w:t>
      </w:r>
      <w:r w:rsidR="00925452" w:rsidRPr="00421435">
        <w:rPr>
          <w:lang w:val="en-US"/>
        </w:rPr>
        <w:t>&lt;</w:t>
      </w:r>
      <w:r w:rsidR="00E23C3B" w:rsidRPr="00421435">
        <w:rPr>
          <w:lang w:val="en-US"/>
        </w:rPr>
        <w:t xml:space="preserve"> 0.05</w:t>
      </w:r>
      <w:r w:rsidR="005F1519" w:rsidRPr="00421435">
        <w:rPr>
          <w:lang w:val="en-US"/>
        </w:rPr>
        <w:t xml:space="preserve">; </w:t>
      </w:r>
      <w:r w:rsidR="001B4947">
        <w:rPr>
          <w:lang w:val="en-US"/>
        </w:rPr>
        <w:t>Fig.</w:t>
      </w:r>
      <w:r w:rsidR="00114285" w:rsidRPr="00421435">
        <w:rPr>
          <w:lang w:val="en-US"/>
        </w:rPr>
        <w:t xml:space="preserve"> </w:t>
      </w:r>
      <w:r w:rsidR="00BB3F3E" w:rsidRPr="00421435">
        <w:rPr>
          <w:lang w:val="en-US"/>
        </w:rPr>
        <w:t>4</w:t>
      </w:r>
      <w:r w:rsidR="001B4947">
        <w:rPr>
          <w:lang w:val="en-US"/>
        </w:rPr>
        <w:t>F</w:t>
      </w:r>
      <w:r w:rsidR="00E23C3B" w:rsidRPr="00421435">
        <w:rPr>
          <w:lang w:val="en-US"/>
        </w:rPr>
        <w:t>)</w:t>
      </w:r>
      <w:r w:rsidR="00214447">
        <w:rPr>
          <w:lang w:val="en-US"/>
        </w:rPr>
        <w:t>, (neo-X, neo-X) individuals had more ancestry turnovers in the rest of the genome</w:t>
      </w:r>
      <w:r w:rsidR="001B4947">
        <w:rPr>
          <w:lang w:val="en-US"/>
        </w:rPr>
        <w:t xml:space="preserve"> (Fig. 4G</w:t>
      </w:r>
      <w:r w:rsidR="000113BA">
        <w:rPr>
          <w:lang w:val="en-US"/>
        </w:rPr>
        <w:t>,</w:t>
      </w:r>
      <w:r w:rsidR="000113BA" w:rsidRPr="008A3001">
        <w:rPr>
          <w:i/>
          <w:iCs/>
          <w:lang w:val="en-US"/>
        </w:rPr>
        <w:t xml:space="preserve"> </w:t>
      </w:r>
      <w:proofErr w:type="spellStart"/>
      <w:r w:rsidR="000113BA" w:rsidRPr="008A3001">
        <w:rPr>
          <w:i/>
          <w:iCs/>
          <w:lang w:val="en-US"/>
        </w:rPr>
        <w:t>p</w:t>
      </w:r>
      <w:r w:rsidR="008A3001" w:rsidRPr="008A3001">
        <w:rPr>
          <w:i/>
          <w:iCs/>
          <w:vertAlign w:val="subscript"/>
          <w:lang w:val="en-US"/>
        </w:rPr>
        <w:t>FDR</w:t>
      </w:r>
      <w:proofErr w:type="spellEnd"/>
      <w:r w:rsidR="008A3001" w:rsidRPr="008A3001">
        <w:rPr>
          <w:i/>
          <w:iCs/>
          <w:vertAlign w:val="subscript"/>
          <w:lang w:val="en-US"/>
        </w:rPr>
        <w:t>-corrected</w:t>
      </w:r>
      <w:r w:rsidR="000113BA" w:rsidRPr="008A3001">
        <w:rPr>
          <w:vertAlign w:val="subscript"/>
          <w:lang w:val="en-US"/>
        </w:rPr>
        <w:t xml:space="preserve"> </w:t>
      </w:r>
      <w:r w:rsidR="000113BA">
        <w:rPr>
          <w:lang w:val="en-US"/>
        </w:rPr>
        <w:t>&lt; 0.05</w:t>
      </w:r>
      <w:r w:rsidR="001B4947">
        <w:rPr>
          <w:lang w:val="en-US"/>
        </w:rPr>
        <w:t>)</w:t>
      </w:r>
      <w:r w:rsidR="00214447">
        <w:rPr>
          <w:lang w:val="en-US"/>
        </w:rPr>
        <w:t>.</w:t>
      </w:r>
      <w:r w:rsidR="001B4947">
        <w:rPr>
          <w:lang w:val="en-US"/>
        </w:rPr>
        <w:t xml:space="preserve"> </w:t>
      </w:r>
    </w:p>
    <w:p w14:paraId="39BD3705" w14:textId="77777777" w:rsidR="00933BDA" w:rsidRDefault="00933BDA" w:rsidP="009F4926">
      <w:pPr>
        <w:rPr>
          <w:i/>
          <w:iCs/>
          <w:lang w:val="en-US"/>
        </w:rPr>
      </w:pPr>
    </w:p>
    <w:p w14:paraId="1471686F" w14:textId="60766994" w:rsidR="009A3FF4" w:rsidRPr="00322471" w:rsidRDefault="00322471" w:rsidP="009F4926">
      <w:pPr>
        <w:rPr>
          <w:i/>
          <w:iCs/>
          <w:lang w:val="en-US"/>
        </w:rPr>
      </w:pPr>
      <w:r>
        <w:rPr>
          <w:i/>
          <w:iCs/>
          <w:lang w:val="en-US"/>
        </w:rPr>
        <w:lastRenderedPageBreak/>
        <w:t>Ancestry c</w:t>
      </w:r>
      <w:r w:rsidRPr="00322471">
        <w:rPr>
          <w:i/>
          <w:iCs/>
          <w:lang w:val="en-US"/>
        </w:rPr>
        <w:t xml:space="preserve">lusters </w:t>
      </w:r>
    </w:p>
    <w:p w14:paraId="42CF8CC0" w14:textId="642FD5E6" w:rsidR="00322471" w:rsidRPr="000C77F2" w:rsidRDefault="00F42C97" w:rsidP="006C55CF">
      <w:pPr>
        <w:ind w:firstLine="720"/>
        <w:rPr>
          <w:lang w:val="en-US"/>
        </w:rPr>
      </w:pPr>
      <w:r>
        <w:rPr>
          <w:lang w:val="en-US"/>
        </w:rPr>
        <w:t xml:space="preserve">The </w:t>
      </w:r>
      <w:r w:rsidR="00486C7B">
        <w:rPr>
          <w:lang w:val="en-US"/>
        </w:rPr>
        <w:t xml:space="preserve">k-means cluster drastically reduced the </w:t>
      </w:r>
      <w:r w:rsidR="006C55CF">
        <w:rPr>
          <w:lang w:val="en-US"/>
        </w:rPr>
        <w:t xml:space="preserve">number of </w:t>
      </w:r>
      <w:r w:rsidR="00486C7B">
        <w:rPr>
          <w:lang w:val="en-US"/>
        </w:rPr>
        <w:t>ancestry</w:t>
      </w:r>
      <w:r w:rsidR="006C55CF">
        <w:rPr>
          <w:lang w:val="en-US"/>
        </w:rPr>
        <w:t xml:space="preserve">-informative units in each muller element (Table S1). </w:t>
      </w:r>
      <w:r w:rsidR="00CA6E6E">
        <w:rPr>
          <w:lang w:val="en-US"/>
        </w:rPr>
        <w:t xml:space="preserve">Due to the lack of </w:t>
      </w:r>
      <w:r w:rsidR="00CA6E6E" w:rsidRPr="000C77F2">
        <w:rPr>
          <w:lang w:val="en-US"/>
        </w:rPr>
        <w:t xml:space="preserve">recombination within </w:t>
      </w:r>
      <w:r w:rsidR="00322471" w:rsidRPr="000C77F2">
        <w:rPr>
          <w:lang w:val="en-US"/>
        </w:rPr>
        <w:t>Muller CD</w:t>
      </w:r>
      <w:r w:rsidR="00CA6E6E" w:rsidRPr="000C77F2">
        <w:rPr>
          <w:lang w:val="en-US"/>
        </w:rPr>
        <w:t>, this chromosome</w:t>
      </w:r>
      <w:r w:rsidR="00322471" w:rsidRPr="000C77F2">
        <w:rPr>
          <w:lang w:val="en-US"/>
        </w:rPr>
        <w:t xml:space="preserve"> </w:t>
      </w:r>
      <w:r w:rsidR="00072497" w:rsidRPr="000C77F2">
        <w:rPr>
          <w:lang w:val="en-US"/>
        </w:rPr>
        <w:t xml:space="preserve">was </w:t>
      </w:r>
      <w:r w:rsidR="00CA6E6E" w:rsidRPr="000C77F2">
        <w:rPr>
          <w:lang w:val="en-US"/>
        </w:rPr>
        <w:t xml:space="preserve">collapsed into only 6 genetic clusters each respectively represents </w:t>
      </w:r>
      <w:r w:rsidR="00CA6E6E" w:rsidRPr="000C77F2">
        <w:rPr>
          <w:rFonts w:eastAsiaTheme="minorEastAsia"/>
          <w:color w:val="000000"/>
          <w:lang w:val="en-US"/>
        </w:rPr>
        <w:t>10728, 10519, 148818, 1, 6716, and 11622 ancestry-informative sites.</w:t>
      </w:r>
    </w:p>
    <w:p w14:paraId="4AD8C31F" w14:textId="77777777" w:rsidR="00322471" w:rsidRDefault="00322471" w:rsidP="009F4926">
      <w:pPr>
        <w:rPr>
          <w:lang w:val="en-US"/>
        </w:rPr>
      </w:pPr>
    </w:p>
    <w:p w14:paraId="7C8C4BA2" w14:textId="77777777" w:rsidR="00A14797" w:rsidRPr="00F56FC6" w:rsidRDefault="00A14797" w:rsidP="00A14797">
      <w:pPr>
        <w:rPr>
          <w:i/>
          <w:iCs/>
          <w:lang w:val="en-US"/>
        </w:rPr>
      </w:pPr>
      <w:r w:rsidRPr="00F56FC6">
        <w:rPr>
          <w:i/>
          <w:iCs/>
          <w:lang w:val="en-US"/>
        </w:rPr>
        <w:t>Genomic clines</w:t>
      </w:r>
    </w:p>
    <w:p w14:paraId="2D3E8C59" w14:textId="145B8BF6" w:rsidR="00A14797" w:rsidRDefault="00A14797" w:rsidP="00A14797">
      <w:pPr>
        <w:ind w:firstLine="720"/>
        <w:rPr>
          <w:lang w:val="en-US"/>
        </w:rPr>
      </w:pPr>
      <w:r>
        <w:rPr>
          <w:lang w:val="en-US"/>
        </w:rPr>
        <w:t xml:space="preserve">In early generations, signatures of admixture </w:t>
      </w:r>
      <w:proofErr w:type="gramStart"/>
      <w:r>
        <w:rPr>
          <w:lang w:val="en-US"/>
        </w:rPr>
        <w:t>swamps</w:t>
      </w:r>
      <w:proofErr w:type="gramEnd"/>
      <w:r>
        <w:rPr>
          <w:lang w:val="en-US"/>
        </w:rPr>
        <w:t xml:space="preserve"> the footprints of selection which settles down in later generations. In later generations (21, 27, and 28), the </w:t>
      </w:r>
      <w:r w:rsidR="009A0426">
        <w:rPr>
          <w:lang w:val="en-US"/>
        </w:rPr>
        <w:t xml:space="preserve">genetic cluster representing the </w:t>
      </w:r>
      <w:r>
        <w:rPr>
          <w:lang w:val="en-US"/>
        </w:rPr>
        <w:t xml:space="preserve">inversion within Muller CD repetitively exhibits </w:t>
      </w:r>
      <w:r w:rsidR="00F22CC7">
        <w:rPr>
          <w:lang w:val="en-US"/>
        </w:rPr>
        <w:t xml:space="preserve">barrier effect </w:t>
      </w:r>
      <w:r>
        <w:rPr>
          <w:lang w:val="en-US"/>
        </w:rPr>
        <w:t>(positive beta values, and the 95% CIs don’t include zero)</w:t>
      </w:r>
      <w:r w:rsidR="006C0A33">
        <w:rPr>
          <w:lang w:val="en-US"/>
        </w:rPr>
        <w:t xml:space="preserve"> (</w:t>
      </w:r>
      <w:r w:rsidR="004E23F7">
        <w:rPr>
          <w:lang w:val="en-US"/>
        </w:rPr>
        <w:t>Fig.</w:t>
      </w:r>
      <w:r w:rsidR="006C0A33" w:rsidRPr="00582975">
        <w:rPr>
          <w:lang w:val="en-US"/>
        </w:rPr>
        <w:t xml:space="preserve"> </w:t>
      </w:r>
      <w:r w:rsidR="00CF019C" w:rsidRPr="00582975">
        <w:rPr>
          <w:lang w:val="en-US"/>
        </w:rPr>
        <w:t>5</w:t>
      </w:r>
      <w:r w:rsidR="00B704BB" w:rsidRPr="00582975">
        <w:rPr>
          <w:lang w:val="en-US"/>
        </w:rPr>
        <w:t xml:space="preserve">, </w:t>
      </w:r>
      <w:r w:rsidR="00BC7312">
        <w:rPr>
          <w:lang w:val="en-US"/>
        </w:rPr>
        <w:t>B</w:t>
      </w:r>
      <w:r w:rsidR="0078653D">
        <w:rPr>
          <w:lang w:val="en-US"/>
        </w:rPr>
        <w:t xml:space="preserve">, </w:t>
      </w:r>
      <w:r w:rsidR="0098307B">
        <w:rPr>
          <w:lang w:val="en-US"/>
        </w:rPr>
        <w:t>yellow</w:t>
      </w:r>
      <w:r w:rsidR="0078653D">
        <w:rPr>
          <w:lang w:val="en-US"/>
        </w:rPr>
        <w:t xml:space="preserve"> dots</w:t>
      </w:r>
      <w:r w:rsidR="007B5B3E">
        <w:rPr>
          <w:lang w:val="en-US"/>
        </w:rPr>
        <w:t>)</w:t>
      </w:r>
      <w:r>
        <w:rPr>
          <w:lang w:val="en-US"/>
        </w:rPr>
        <w:t xml:space="preserve">. </w:t>
      </w:r>
      <w:r w:rsidR="008F421C">
        <w:rPr>
          <w:lang w:val="en-US"/>
        </w:rPr>
        <w:t xml:space="preserve">The </w:t>
      </w:r>
      <w:r w:rsidR="00035691">
        <w:rPr>
          <w:lang w:val="en-US"/>
        </w:rPr>
        <w:t>second last genetic cluster of</w:t>
      </w:r>
      <w:r w:rsidR="006D7114">
        <w:rPr>
          <w:lang w:val="en-US"/>
        </w:rPr>
        <w:t xml:space="preserve"> Muller CD </w:t>
      </w:r>
      <w:r w:rsidR="00EE3D44">
        <w:rPr>
          <w:lang w:val="en-US"/>
        </w:rPr>
        <w:t>and</w:t>
      </w:r>
      <w:r w:rsidR="00185A06">
        <w:rPr>
          <w:lang w:val="en-US"/>
        </w:rPr>
        <w:t xml:space="preserve"> a suit of </w:t>
      </w:r>
      <w:r w:rsidR="005C56A4">
        <w:rPr>
          <w:lang w:val="en-US"/>
        </w:rPr>
        <w:t xml:space="preserve">clusters towards the end of </w:t>
      </w:r>
      <w:r w:rsidR="00005675">
        <w:rPr>
          <w:lang w:val="en-US"/>
        </w:rPr>
        <w:t>M</w:t>
      </w:r>
      <w:r w:rsidR="005C56A4">
        <w:rPr>
          <w:lang w:val="en-US"/>
        </w:rPr>
        <w:t xml:space="preserve">uller E </w:t>
      </w:r>
      <w:r w:rsidR="00EE3D44">
        <w:rPr>
          <w:lang w:val="en-US"/>
        </w:rPr>
        <w:t xml:space="preserve">exhibit </w:t>
      </w:r>
      <w:proofErr w:type="spellStart"/>
      <w:r w:rsidR="00EE3D44">
        <w:rPr>
          <w:lang w:val="en-US"/>
        </w:rPr>
        <w:t>alb</w:t>
      </w:r>
      <w:proofErr w:type="spellEnd"/>
      <w:r w:rsidR="00EE3D44">
        <w:rPr>
          <w:lang w:val="en-US"/>
        </w:rPr>
        <w:t>-biased introgression</w:t>
      </w:r>
      <w:r w:rsidR="00357EBE">
        <w:rPr>
          <w:lang w:val="en-US"/>
        </w:rPr>
        <w:t xml:space="preserve"> (</w:t>
      </w:r>
      <w:r w:rsidR="004E23F7">
        <w:rPr>
          <w:lang w:val="en-US"/>
        </w:rPr>
        <w:t>Fig.</w:t>
      </w:r>
      <w:r w:rsidR="00357EBE">
        <w:rPr>
          <w:lang w:val="en-US"/>
        </w:rPr>
        <w:t xml:space="preserve"> 5, </w:t>
      </w:r>
      <w:r w:rsidR="00C24545">
        <w:rPr>
          <w:lang w:val="en-US"/>
        </w:rPr>
        <w:t>A</w:t>
      </w:r>
      <w:r w:rsidR="00357EBE">
        <w:rPr>
          <w:lang w:val="en-US"/>
        </w:rPr>
        <w:t>, yellow dots)</w:t>
      </w:r>
      <w:r w:rsidR="006332CF">
        <w:rPr>
          <w:lang w:val="en-US"/>
        </w:rPr>
        <w:t xml:space="preserve">, while the last genetic cluster of muller B </w:t>
      </w:r>
      <w:r w:rsidR="00192522">
        <w:rPr>
          <w:lang w:val="en-US"/>
        </w:rPr>
        <w:t>(</w:t>
      </w:r>
      <w:r w:rsidR="004E23F7">
        <w:rPr>
          <w:lang w:val="en-US"/>
        </w:rPr>
        <w:t>Fig.</w:t>
      </w:r>
      <w:r w:rsidR="00E670E7">
        <w:rPr>
          <w:lang w:val="en-US"/>
        </w:rPr>
        <w:t xml:space="preserve"> 5, left panel, turquoise dots</w:t>
      </w:r>
      <w:r w:rsidR="00192522">
        <w:rPr>
          <w:lang w:val="en-US"/>
        </w:rPr>
        <w:t xml:space="preserve">) </w:t>
      </w:r>
      <w:r w:rsidR="00E80EFE">
        <w:rPr>
          <w:lang w:val="en-US"/>
        </w:rPr>
        <w:t xml:space="preserve">demonstrate </w:t>
      </w:r>
      <w:r w:rsidR="00CA228D">
        <w:rPr>
          <w:lang w:val="en-US"/>
        </w:rPr>
        <w:t>significant</w:t>
      </w:r>
      <w:r w:rsidR="00E80EFE">
        <w:rPr>
          <w:lang w:val="en-US"/>
        </w:rPr>
        <w:t xml:space="preserve"> </w:t>
      </w:r>
      <w:proofErr w:type="spellStart"/>
      <w:r w:rsidR="00E80EFE">
        <w:rPr>
          <w:lang w:val="en-US"/>
        </w:rPr>
        <w:t>nas</w:t>
      </w:r>
      <w:proofErr w:type="spellEnd"/>
      <w:r w:rsidR="00E80EFE">
        <w:rPr>
          <w:lang w:val="en-US"/>
        </w:rPr>
        <w:t xml:space="preserve">-biased introgression. </w:t>
      </w:r>
      <w:r w:rsidR="000C6888">
        <w:rPr>
          <w:lang w:val="en-US"/>
        </w:rPr>
        <w:t>The barrier effect within muller CD is associated with low local recombination rate</w:t>
      </w:r>
      <w:r w:rsidR="006A4BBC">
        <w:rPr>
          <w:lang w:val="en-US"/>
        </w:rPr>
        <w:t xml:space="preserve"> (Fig. 5</w:t>
      </w:r>
      <w:r w:rsidR="00E7147D">
        <w:rPr>
          <w:lang w:val="en-US"/>
        </w:rPr>
        <w:t>,</w:t>
      </w:r>
      <w:r w:rsidR="006A4BBC">
        <w:rPr>
          <w:lang w:val="en-US"/>
        </w:rPr>
        <w:t xml:space="preserve"> D)</w:t>
      </w:r>
      <w:r w:rsidR="000C6888">
        <w:rPr>
          <w:lang w:val="en-US"/>
        </w:rPr>
        <w:t xml:space="preserve">, while local recombination rate did not show significant effect </w:t>
      </w:r>
      <w:r w:rsidR="007E05C8">
        <w:rPr>
          <w:lang w:val="en-US"/>
        </w:rPr>
        <w:t>on beta parameter estimate</w:t>
      </w:r>
      <w:r w:rsidR="00D047F4">
        <w:rPr>
          <w:lang w:val="en-US"/>
        </w:rPr>
        <w:t>s</w:t>
      </w:r>
      <w:r w:rsidR="007E05C8">
        <w:rPr>
          <w:lang w:val="en-US"/>
        </w:rPr>
        <w:t xml:space="preserve"> in other muller element</w:t>
      </w:r>
      <w:r w:rsidR="006F1955">
        <w:rPr>
          <w:lang w:val="en-US"/>
        </w:rPr>
        <w:t xml:space="preserve"> (Fig. 5</w:t>
      </w:r>
      <w:r w:rsidR="00E7147D">
        <w:rPr>
          <w:lang w:val="en-US"/>
        </w:rPr>
        <w:t>,</w:t>
      </w:r>
      <w:r w:rsidR="006F1955">
        <w:rPr>
          <w:lang w:val="en-US"/>
        </w:rPr>
        <w:t xml:space="preserve"> D)</w:t>
      </w:r>
      <w:r w:rsidR="007E05C8">
        <w:rPr>
          <w:lang w:val="en-US"/>
        </w:rPr>
        <w:t xml:space="preserve">, nor </w:t>
      </w:r>
      <w:r w:rsidR="00576C73">
        <w:rPr>
          <w:lang w:val="en-US"/>
        </w:rPr>
        <w:t xml:space="preserve">on </w:t>
      </w:r>
      <w:r w:rsidR="000F2649">
        <w:rPr>
          <w:lang w:val="en-US"/>
        </w:rPr>
        <w:t xml:space="preserve">clusters with asymmetrical introgression </w:t>
      </w:r>
      <w:r w:rsidR="00576C73">
        <w:rPr>
          <w:lang w:val="en-US"/>
        </w:rPr>
        <w:t>(refl</w:t>
      </w:r>
      <w:r w:rsidR="001047BB">
        <w:rPr>
          <w:lang w:val="en-US"/>
        </w:rPr>
        <w:t>e</w:t>
      </w:r>
      <w:r w:rsidR="00576C73">
        <w:rPr>
          <w:lang w:val="en-US"/>
        </w:rPr>
        <w:t>cted by alpha parameters)</w:t>
      </w:r>
      <w:r w:rsidR="00582AC0">
        <w:rPr>
          <w:lang w:val="en-US"/>
        </w:rPr>
        <w:t xml:space="preserve"> (Fig. 5</w:t>
      </w:r>
      <w:r w:rsidR="00E7147D">
        <w:rPr>
          <w:lang w:val="en-US"/>
        </w:rPr>
        <w:t>,</w:t>
      </w:r>
      <w:r w:rsidR="00582AC0">
        <w:rPr>
          <w:lang w:val="en-US"/>
        </w:rPr>
        <w:t xml:space="preserve"> C)</w:t>
      </w:r>
      <w:r w:rsidR="00576C73">
        <w:rPr>
          <w:lang w:val="en-US"/>
        </w:rPr>
        <w:t xml:space="preserve">. </w:t>
      </w:r>
    </w:p>
    <w:p w14:paraId="014D66A6" w14:textId="77777777" w:rsidR="00547346" w:rsidRPr="00212BC0" w:rsidRDefault="00547346" w:rsidP="00443258">
      <w:pPr>
        <w:rPr>
          <w:lang w:val="en-US"/>
        </w:rPr>
      </w:pPr>
    </w:p>
    <w:p w14:paraId="79C0CBF8" w14:textId="54C09AE9" w:rsidR="007D6A15" w:rsidRPr="00920014" w:rsidRDefault="008F712A" w:rsidP="00443258">
      <w:pPr>
        <w:rPr>
          <w:lang w:val="en-US"/>
        </w:rPr>
      </w:pPr>
      <w:r>
        <w:rPr>
          <w:noProof/>
          <w:lang w:val="en-US"/>
        </w:rPr>
        <w:drawing>
          <wp:inline distT="0" distB="0" distL="0" distR="0" wp14:anchorId="7C03BFEC" wp14:editId="71B62F7B">
            <wp:extent cx="6117227" cy="4659159"/>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40274" cy="4676713"/>
                    </a:xfrm>
                    <a:prstGeom prst="rect">
                      <a:avLst/>
                    </a:prstGeom>
                  </pic:spPr>
                </pic:pic>
              </a:graphicData>
            </a:graphic>
          </wp:inline>
        </w:drawing>
      </w:r>
    </w:p>
    <w:p w14:paraId="3DDE192E" w14:textId="6BED8C09" w:rsidR="00443258" w:rsidRPr="00920014" w:rsidRDefault="004E23F7" w:rsidP="00443258">
      <w:pPr>
        <w:rPr>
          <w:lang w:val="en-US"/>
        </w:rPr>
      </w:pPr>
      <w:r>
        <w:rPr>
          <w:b/>
          <w:bCs/>
          <w:lang w:val="en-US"/>
        </w:rPr>
        <w:t>Fig.</w:t>
      </w:r>
      <w:r w:rsidR="00443258" w:rsidRPr="00920014">
        <w:rPr>
          <w:b/>
          <w:bCs/>
          <w:lang w:val="en-US"/>
        </w:rPr>
        <w:t xml:space="preserve"> 1</w:t>
      </w:r>
      <w:r w:rsidR="00443258" w:rsidRPr="00920014">
        <w:rPr>
          <w:lang w:val="en-US"/>
        </w:rPr>
        <w:t xml:space="preserve"> </w:t>
      </w:r>
      <w:r w:rsidR="008F712A" w:rsidRPr="008F712A">
        <w:rPr>
          <w:b/>
          <w:bCs/>
          <w:lang w:val="en-US"/>
        </w:rPr>
        <w:t>Karyotypes and</w:t>
      </w:r>
      <w:r w:rsidR="008F712A">
        <w:rPr>
          <w:lang w:val="en-US"/>
        </w:rPr>
        <w:t xml:space="preserve"> </w:t>
      </w:r>
      <w:r w:rsidR="008F712A">
        <w:rPr>
          <w:b/>
          <w:bCs/>
          <w:lang w:val="en-US"/>
        </w:rPr>
        <w:t>a</w:t>
      </w:r>
      <w:r w:rsidR="008F712A" w:rsidRPr="008F712A">
        <w:rPr>
          <w:b/>
          <w:bCs/>
          <w:lang w:val="en-US"/>
        </w:rPr>
        <w:t xml:space="preserve">dmixture between </w:t>
      </w:r>
      <w:proofErr w:type="spellStart"/>
      <w:r w:rsidR="008F712A" w:rsidRPr="008F712A">
        <w:rPr>
          <w:b/>
          <w:bCs/>
          <w:lang w:val="en-US"/>
        </w:rPr>
        <w:t>albomicans</w:t>
      </w:r>
      <w:proofErr w:type="spellEnd"/>
      <w:r w:rsidR="008F712A" w:rsidRPr="008F712A">
        <w:rPr>
          <w:b/>
          <w:bCs/>
          <w:lang w:val="en-US"/>
        </w:rPr>
        <w:t xml:space="preserve"> and </w:t>
      </w:r>
      <w:proofErr w:type="spellStart"/>
      <w:r w:rsidR="008F712A" w:rsidRPr="008F712A">
        <w:rPr>
          <w:b/>
          <w:bCs/>
          <w:lang w:val="en-US"/>
        </w:rPr>
        <w:t>nasuta</w:t>
      </w:r>
      <w:proofErr w:type="spellEnd"/>
      <w:r w:rsidR="008F712A" w:rsidRPr="008F712A">
        <w:rPr>
          <w:b/>
          <w:bCs/>
          <w:lang w:val="en-US"/>
        </w:rPr>
        <w:t xml:space="preserve"> ancestry</w:t>
      </w:r>
      <w:r w:rsidR="00891B96">
        <w:rPr>
          <w:b/>
          <w:bCs/>
          <w:lang w:val="en-US"/>
        </w:rPr>
        <w:t>.</w:t>
      </w:r>
      <w:r w:rsidR="008F712A">
        <w:rPr>
          <w:lang w:val="en-US"/>
        </w:rPr>
        <w:t xml:space="preserve"> </w:t>
      </w:r>
      <w:r w:rsidR="008F712A" w:rsidRPr="004D62BB">
        <w:rPr>
          <w:b/>
          <w:bCs/>
          <w:lang w:val="en-US"/>
        </w:rPr>
        <w:t>A</w:t>
      </w:r>
      <w:r w:rsidR="008F3EE0" w:rsidRPr="008F3EE0">
        <w:rPr>
          <w:lang w:val="en-US"/>
        </w:rPr>
        <w:t>,</w:t>
      </w:r>
      <w:r w:rsidR="008F712A">
        <w:rPr>
          <w:lang w:val="en-US"/>
        </w:rPr>
        <w:t xml:space="preserve"> </w:t>
      </w:r>
      <w:r w:rsidR="005C2A14">
        <w:rPr>
          <w:lang w:val="en-US"/>
        </w:rPr>
        <w:t>k</w:t>
      </w:r>
      <w:r w:rsidR="008F3EE0">
        <w:rPr>
          <w:lang w:val="en-US"/>
        </w:rPr>
        <w:t>aryo</w:t>
      </w:r>
      <w:r w:rsidR="00B31E77">
        <w:rPr>
          <w:lang w:val="en-US"/>
        </w:rPr>
        <w:t>typ</w:t>
      </w:r>
      <w:r w:rsidR="008F3EE0">
        <w:rPr>
          <w:lang w:val="en-US"/>
        </w:rPr>
        <w:t xml:space="preserve">es of </w:t>
      </w:r>
      <w:proofErr w:type="spellStart"/>
      <w:r w:rsidR="008F3EE0">
        <w:rPr>
          <w:lang w:val="en-US"/>
        </w:rPr>
        <w:t>alb</w:t>
      </w:r>
      <w:proofErr w:type="spellEnd"/>
      <w:r w:rsidR="008F3EE0">
        <w:rPr>
          <w:lang w:val="en-US"/>
        </w:rPr>
        <w:t xml:space="preserve"> and </w:t>
      </w:r>
      <w:proofErr w:type="spellStart"/>
      <w:r w:rsidR="008F3EE0">
        <w:rPr>
          <w:lang w:val="en-US"/>
        </w:rPr>
        <w:t>nas</w:t>
      </w:r>
      <w:proofErr w:type="spellEnd"/>
      <w:r w:rsidR="00204A34">
        <w:rPr>
          <w:lang w:val="en-US"/>
        </w:rPr>
        <w:t>, in which the Muller CD and Muller A</w:t>
      </w:r>
      <w:r w:rsidR="00CA552C">
        <w:rPr>
          <w:lang w:val="en-US"/>
        </w:rPr>
        <w:t xml:space="preserve"> that</w:t>
      </w:r>
      <w:r w:rsidR="00AB42EE">
        <w:rPr>
          <w:lang w:val="en-US"/>
        </w:rPr>
        <w:t xml:space="preserve"> are separate in </w:t>
      </w:r>
      <w:proofErr w:type="spellStart"/>
      <w:r w:rsidR="00AB42EE">
        <w:rPr>
          <w:lang w:val="en-US"/>
        </w:rPr>
        <w:t>nas</w:t>
      </w:r>
      <w:proofErr w:type="spellEnd"/>
      <w:r w:rsidR="00AB42EE">
        <w:rPr>
          <w:lang w:val="en-US"/>
        </w:rPr>
        <w:t>, are</w:t>
      </w:r>
      <w:r w:rsidR="00204A34">
        <w:rPr>
          <w:lang w:val="en-US"/>
        </w:rPr>
        <w:t xml:space="preserve"> fused in </w:t>
      </w:r>
      <w:proofErr w:type="spellStart"/>
      <w:r w:rsidR="00204A34">
        <w:rPr>
          <w:lang w:val="en-US"/>
        </w:rPr>
        <w:t>alb</w:t>
      </w:r>
      <w:proofErr w:type="spellEnd"/>
      <w:r w:rsidR="00204A34">
        <w:rPr>
          <w:lang w:val="en-US"/>
        </w:rPr>
        <w:t xml:space="preserve"> </w:t>
      </w:r>
      <w:r w:rsidR="00204A34">
        <w:rPr>
          <w:lang w:val="en-US"/>
        </w:rPr>
        <w:lastRenderedPageBreak/>
        <w:t>forming neo-X or neo-Y</w:t>
      </w:r>
      <w:r w:rsidR="003E399E">
        <w:rPr>
          <w:lang w:val="en-US"/>
        </w:rPr>
        <w:t>.</w:t>
      </w:r>
      <w:r w:rsidR="008F3EE0">
        <w:rPr>
          <w:lang w:val="en-US"/>
        </w:rPr>
        <w:t xml:space="preserve"> </w:t>
      </w:r>
      <w:r w:rsidR="008F3EE0" w:rsidRPr="008F3EE0">
        <w:rPr>
          <w:b/>
          <w:bCs/>
          <w:lang w:val="en-US"/>
        </w:rPr>
        <w:t>B</w:t>
      </w:r>
      <w:r w:rsidR="008F3EE0">
        <w:rPr>
          <w:lang w:val="en-US"/>
        </w:rPr>
        <w:t xml:space="preserve">, </w:t>
      </w:r>
      <w:r w:rsidR="00ED38D0">
        <w:rPr>
          <w:lang w:val="en-US"/>
        </w:rPr>
        <w:t xml:space="preserve">Ancestry-HMM haplotypes of </w:t>
      </w:r>
      <w:r w:rsidR="00443258">
        <w:rPr>
          <w:lang w:val="en-US"/>
        </w:rPr>
        <w:t>haplotypes</w:t>
      </w:r>
      <w:r w:rsidR="00443258" w:rsidRPr="00920014">
        <w:rPr>
          <w:lang w:val="en-US"/>
        </w:rPr>
        <w:t xml:space="preserve"> (in columns) in hybrids of various generations (rows). </w:t>
      </w:r>
      <w:r w:rsidR="00237861">
        <w:rPr>
          <w:lang w:val="en-US"/>
        </w:rPr>
        <w:t xml:space="preserve">The turquoise and royal blue respectively represents homozygous </w:t>
      </w:r>
      <w:proofErr w:type="spellStart"/>
      <w:r w:rsidR="00237861">
        <w:rPr>
          <w:lang w:val="en-US"/>
        </w:rPr>
        <w:t>nasuta</w:t>
      </w:r>
      <w:proofErr w:type="spellEnd"/>
      <w:r w:rsidR="00237861">
        <w:rPr>
          <w:lang w:val="en-US"/>
        </w:rPr>
        <w:t xml:space="preserve"> and </w:t>
      </w:r>
      <w:proofErr w:type="spellStart"/>
      <w:r w:rsidR="00237861">
        <w:rPr>
          <w:lang w:val="en-US"/>
        </w:rPr>
        <w:t>albomicans</w:t>
      </w:r>
      <w:proofErr w:type="spellEnd"/>
      <w:r w:rsidR="00237861">
        <w:rPr>
          <w:lang w:val="en-US"/>
        </w:rPr>
        <w:t xml:space="preserve"> genotype, and the heterozygous genotypes are represented by </w:t>
      </w:r>
      <w:r w:rsidR="00D80B88">
        <w:rPr>
          <w:lang w:val="en-US"/>
        </w:rPr>
        <w:t>pale blue.</w:t>
      </w:r>
      <w:r w:rsidR="0044303F">
        <w:rPr>
          <w:lang w:val="en-US"/>
        </w:rPr>
        <w:t xml:space="preserve"> </w:t>
      </w:r>
    </w:p>
    <w:p w14:paraId="2BD33816" w14:textId="70F2B432" w:rsidR="00CB43CC" w:rsidRDefault="007334B0" w:rsidP="00084C12">
      <w:pPr>
        <w:rPr>
          <w:lang w:val="en-US" w:eastAsia="zh-TW"/>
        </w:rPr>
      </w:pPr>
      <w:r>
        <w:rPr>
          <w:noProof/>
          <w:lang w:val="en-US" w:eastAsia="zh-TW"/>
        </w:rPr>
        <w:drawing>
          <wp:inline distT="0" distB="0" distL="0" distR="0" wp14:anchorId="29F7CD3D" wp14:editId="20A70197">
            <wp:extent cx="5943600" cy="3397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34543B8A" w14:textId="227C0D17" w:rsidR="00D51E8F" w:rsidRPr="008D0B4A" w:rsidRDefault="004E23F7" w:rsidP="00084C12">
      <w:pPr>
        <w:rPr>
          <w:lang w:val="en-US"/>
        </w:rPr>
      </w:pPr>
      <w:r>
        <w:rPr>
          <w:b/>
          <w:bCs/>
          <w:lang w:val="en-US"/>
        </w:rPr>
        <w:t>Fig.</w:t>
      </w:r>
      <w:r w:rsidR="00FF0418" w:rsidRPr="00920014">
        <w:rPr>
          <w:b/>
          <w:bCs/>
          <w:lang w:val="en-US"/>
        </w:rPr>
        <w:t xml:space="preserve"> 2</w:t>
      </w:r>
      <w:r w:rsidR="00D51E8F" w:rsidRPr="00920014">
        <w:rPr>
          <w:b/>
          <w:bCs/>
          <w:lang w:val="en-US"/>
        </w:rPr>
        <w:t xml:space="preserve"> </w:t>
      </w:r>
      <w:r w:rsidR="00B229E8">
        <w:rPr>
          <w:b/>
          <w:bCs/>
          <w:lang w:val="en-US"/>
        </w:rPr>
        <w:t>Sex</w:t>
      </w:r>
      <w:r w:rsidR="00105B5C">
        <w:rPr>
          <w:b/>
          <w:bCs/>
          <w:lang w:val="en-US"/>
        </w:rPr>
        <w:t xml:space="preserve">-stage-dependent </w:t>
      </w:r>
      <w:r w:rsidR="00B229E8">
        <w:rPr>
          <w:b/>
          <w:bCs/>
          <w:lang w:val="en-US"/>
        </w:rPr>
        <w:t xml:space="preserve">introgression </w:t>
      </w:r>
      <w:r w:rsidR="00372921">
        <w:rPr>
          <w:b/>
          <w:bCs/>
          <w:lang w:val="en-US"/>
        </w:rPr>
        <w:t>asymmetry</w:t>
      </w:r>
      <w:r w:rsidR="00105B5C">
        <w:rPr>
          <w:b/>
          <w:bCs/>
          <w:lang w:val="en-US"/>
        </w:rPr>
        <w:t xml:space="preserve"> </w:t>
      </w:r>
      <w:r w:rsidR="00B229E8">
        <w:rPr>
          <w:b/>
          <w:bCs/>
          <w:lang w:val="en-US"/>
        </w:rPr>
        <w:t xml:space="preserve">within Muller CD. </w:t>
      </w:r>
      <w:r w:rsidR="00D922A3" w:rsidRPr="00B229E8">
        <w:rPr>
          <w:lang w:val="en-US"/>
        </w:rPr>
        <w:t>Muller CD haplotype</w:t>
      </w:r>
      <w:r w:rsidR="00E34C78">
        <w:rPr>
          <w:lang w:val="en-US"/>
        </w:rPr>
        <w:t xml:space="preserve"> proportions </w:t>
      </w:r>
      <w:r w:rsidR="00A16170">
        <w:rPr>
          <w:lang w:val="en-US"/>
        </w:rPr>
        <w:t xml:space="preserve">in </w:t>
      </w:r>
      <w:r w:rsidR="000A341F" w:rsidRPr="00B229E8">
        <w:rPr>
          <w:lang w:val="en-US"/>
        </w:rPr>
        <w:t>female</w:t>
      </w:r>
      <w:r w:rsidR="003745AE" w:rsidRPr="00B229E8">
        <w:rPr>
          <w:lang w:val="en-US"/>
        </w:rPr>
        <w:t xml:space="preserve"> </w:t>
      </w:r>
      <w:r w:rsidR="000B0816" w:rsidRPr="00B229E8">
        <w:rPr>
          <w:lang w:val="en-US"/>
        </w:rPr>
        <w:t>(</w:t>
      </w:r>
      <w:r w:rsidR="000B0816" w:rsidRPr="00E22C9B">
        <w:rPr>
          <w:b/>
          <w:bCs/>
          <w:lang w:val="en-US"/>
        </w:rPr>
        <w:t>A</w:t>
      </w:r>
      <w:r w:rsidR="000B0816" w:rsidRPr="00B229E8">
        <w:rPr>
          <w:lang w:val="en-US"/>
        </w:rPr>
        <w:t xml:space="preserve">) </w:t>
      </w:r>
      <w:r w:rsidR="000A341F" w:rsidRPr="00B229E8">
        <w:rPr>
          <w:lang w:val="en-US"/>
        </w:rPr>
        <w:t>and male</w:t>
      </w:r>
      <w:r w:rsidR="003745AE" w:rsidRPr="00B229E8">
        <w:rPr>
          <w:lang w:val="en-US"/>
        </w:rPr>
        <w:t xml:space="preserve"> </w:t>
      </w:r>
      <w:r w:rsidR="000B0816" w:rsidRPr="00B229E8">
        <w:rPr>
          <w:lang w:val="en-US"/>
        </w:rPr>
        <w:t>(</w:t>
      </w:r>
      <w:r w:rsidR="000B0816" w:rsidRPr="00E22C9B">
        <w:rPr>
          <w:b/>
          <w:bCs/>
          <w:lang w:val="en-US"/>
        </w:rPr>
        <w:t>B</w:t>
      </w:r>
      <w:r w:rsidR="000B0816" w:rsidRPr="00B229E8">
        <w:rPr>
          <w:lang w:val="en-US"/>
        </w:rPr>
        <w:t xml:space="preserve">) </w:t>
      </w:r>
      <w:r w:rsidR="003745AE" w:rsidRPr="00B229E8">
        <w:rPr>
          <w:lang w:val="en-US"/>
        </w:rPr>
        <w:t>hybrids sampled from different generation</w:t>
      </w:r>
      <w:r w:rsidR="000A341F">
        <w:rPr>
          <w:b/>
          <w:bCs/>
          <w:lang w:val="en-US"/>
        </w:rPr>
        <w:t xml:space="preserve">. </w:t>
      </w:r>
      <w:r w:rsidR="008D0B4A">
        <w:rPr>
          <w:b/>
          <w:bCs/>
          <w:lang w:val="en-US"/>
        </w:rPr>
        <w:t>C</w:t>
      </w:r>
      <w:r w:rsidR="008D0B4A">
        <w:rPr>
          <w:lang w:val="en-US"/>
        </w:rPr>
        <w:t xml:space="preserve">, there was </w:t>
      </w:r>
      <w:proofErr w:type="spellStart"/>
      <w:r w:rsidR="008D0B4A">
        <w:rPr>
          <w:lang w:val="en-US"/>
        </w:rPr>
        <w:t>alb</w:t>
      </w:r>
      <w:proofErr w:type="spellEnd"/>
      <w:r w:rsidR="008D0B4A">
        <w:rPr>
          <w:lang w:val="en-US"/>
        </w:rPr>
        <w:t>-bias</w:t>
      </w:r>
      <w:r w:rsidR="00D738DD">
        <w:rPr>
          <w:lang w:val="en-US"/>
        </w:rPr>
        <w:t xml:space="preserve">ed </w:t>
      </w:r>
      <w:r w:rsidR="00B229E8">
        <w:rPr>
          <w:lang w:val="en-US"/>
        </w:rPr>
        <w:t>proportion in female</w:t>
      </w:r>
      <w:r w:rsidR="00D738DD">
        <w:rPr>
          <w:lang w:val="en-US"/>
        </w:rPr>
        <w:t xml:space="preserve"> throughout the generations sampled, while males only showed </w:t>
      </w:r>
      <w:proofErr w:type="spellStart"/>
      <w:r w:rsidR="00D738DD">
        <w:rPr>
          <w:lang w:val="en-US"/>
        </w:rPr>
        <w:t>alb</w:t>
      </w:r>
      <w:proofErr w:type="spellEnd"/>
      <w:r w:rsidR="00D738DD">
        <w:rPr>
          <w:lang w:val="en-US"/>
        </w:rPr>
        <w:t>-bias</w:t>
      </w:r>
      <w:r w:rsidR="00B229E8">
        <w:rPr>
          <w:lang w:val="en-US"/>
        </w:rPr>
        <w:t xml:space="preserve"> </w:t>
      </w:r>
      <w:r w:rsidR="00D738DD">
        <w:rPr>
          <w:lang w:val="en-US"/>
        </w:rPr>
        <w:t>proportion in the last generation sampled.</w:t>
      </w:r>
      <w:r w:rsidR="005F3713">
        <w:rPr>
          <w:lang w:val="en-US"/>
        </w:rPr>
        <w:t xml:space="preserve"> The error bars represent 95% confidence interval</w:t>
      </w:r>
      <w:r w:rsidR="00A73EEB">
        <w:rPr>
          <w:lang w:val="en-US"/>
        </w:rPr>
        <w:t xml:space="preserve">s. </w:t>
      </w:r>
      <w:r w:rsidR="00D738DD">
        <w:rPr>
          <w:lang w:val="en-US"/>
        </w:rPr>
        <w:t xml:space="preserve"> </w:t>
      </w:r>
    </w:p>
    <w:p w14:paraId="79183B4B" w14:textId="3B4819C7" w:rsidR="00300071" w:rsidRPr="00920014" w:rsidRDefault="00350A17" w:rsidP="0099136D">
      <w:pPr>
        <w:jc w:val="center"/>
        <w:rPr>
          <w:lang w:val="en-US" w:eastAsia="zh-TW"/>
        </w:rPr>
      </w:pPr>
      <w:r>
        <w:rPr>
          <w:noProof/>
          <w:lang w:val="en-US" w:eastAsia="zh-TW"/>
        </w:rPr>
        <w:lastRenderedPageBreak/>
        <w:drawing>
          <wp:inline distT="0" distB="0" distL="0" distR="0" wp14:anchorId="5811B119" wp14:editId="0653A07F">
            <wp:extent cx="5943600" cy="3511550"/>
            <wp:effectExtent l="0" t="0" r="0" b="635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3B046437" w14:textId="1F7BF489" w:rsidR="008F372E" w:rsidRPr="007B6777" w:rsidRDefault="004E23F7" w:rsidP="008F372E">
      <w:pPr>
        <w:rPr>
          <w:lang w:val="en-US"/>
        </w:rPr>
      </w:pPr>
      <w:r>
        <w:rPr>
          <w:b/>
          <w:bCs/>
          <w:lang w:val="en-US"/>
        </w:rPr>
        <w:t>Fig.</w:t>
      </w:r>
      <w:r w:rsidR="00D41481" w:rsidRPr="00C101EE">
        <w:rPr>
          <w:b/>
          <w:bCs/>
          <w:lang w:val="en-US"/>
        </w:rPr>
        <w:t xml:space="preserve"> 3</w:t>
      </w:r>
      <w:r w:rsidR="008D5BE6" w:rsidRPr="00920014">
        <w:rPr>
          <w:lang w:val="en-US"/>
        </w:rPr>
        <w:t xml:space="preserve"> </w:t>
      </w:r>
      <w:r w:rsidR="008F372E" w:rsidRPr="00141A2F">
        <w:rPr>
          <w:b/>
          <w:bCs/>
          <w:lang w:val="en-US"/>
        </w:rPr>
        <w:t xml:space="preserve">Chromosome-specific </w:t>
      </w:r>
      <w:r w:rsidR="007B6777">
        <w:rPr>
          <w:b/>
          <w:bCs/>
          <w:lang w:val="en-US"/>
        </w:rPr>
        <w:t xml:space="preserve">admixture patterns. </w:t>
      </w:r>
      <w:r w:rsidR="007B6777">
        <w:rPr>
          <w:lang w:val="en-US"/>
        </w:rPr>
        <w:t xml:space="preserve">The triangle plot with admixture proportion (pure </w:t>
      </w:r>
      <w:proofErr w:type="spellStart"/>
      <w:r w:rsidR="007B6777">
        <w:rPr>
          <w:lang w:val="en-US"/>
        </w:rPr>
        <w:t>nas</w:t>
      </w:r>
      <w:proofErr w:type="spellEnd"/>
      <w:r w:rsidR="007B6777">
        <w:rPr>
          <w:lang w:val="en-US"/>
        </w:rPr>
        <w:t xml:space="preserve"> =0, pure </w:t>
      </w:r>
      <w:proofErr w:type="spellStart"/>
      <w:r w:rsidR="007B6777">
        <w:rPr>
          <w:lang w:val="en-US"/>
        </w:rPr>
        <w:t>alb</w:t>
      </w:r>
      <w:proofErr w:type="spellEnd"/>
      <w:r w:rsidR="007B6777">
        <w:rPr>
          <w:lang w:val="en-US"/>
        </w:rPr>
        <w:t xml:space="preserve"> =1) on the x-axis and heterozygosity in different chromosome on the y-axis is variable in different muller element. In particular within Muller CD</w:t>
      </w:r>
      <w:r w:rsidR="007E23D3">
        <w:rPr>
          <w:lang w:val="en-US"/>
        </w:rPr>
        <w:t>,</w:t>
      </w:r>
      <w:r w:rsidR="007B6777">
        <w:rPr>
          <w:lang w:val="en-US"/>
        </w:rPr>
        <w:t xml:space="preserve"> </w:t>
      </w:r>
      <w:proofErr w:type="spellStart"/>
      <w:r w:rsidR="007B6777">
        <w:rPr>
          <w:lang w:val="en-US"/>
        </w:rPr>
        <w:t>alb</w:t>
      </w:r>
      <w:proofErr w:type="spellEnd"/>
      <w:r w:rsidR="007B6777">
        <w:rPr>
          <w:lang w:val="en-US"/>
        </w:rPr>
        <w:t>-biased backcrossing is prevalent</w:t>
      </w:r>
      <w:r w:rsidR="007E23D3">
        <w:rPr>
          <w:lang w:val="en-US"/>
        </w:rPr>
        <w:t xml:space="preserve">, while the same hybrids appear to be more admixed in other Muller elements. </w:t>
      </w:r>
    </w:p>
    <w:p w14:paraId="54951C71" w14:textId="14CBDF47" w:rsidR="00AE0616" w:rsidRDefault="004B2A3B" w:rsidP="00084C12">
      <w:pPr>
        <w:rPr>
          <w:lang w:val="en-US"/>
        </w:rPr>
      </w:pPr>
      <w:r>
        <w:rPr>
          <w:noProof/>
          <w:lang w:val="en-US"/>
        </w:rPr>
        <w:lastRenderedPageBreak/>
        <w:drawing>
          <wp:inline distT="0" distB="0" distL="0" distR="0" wp14:anchorId="6C415373" wp14:editId="433A9F58">
            <wp:extent cx="5943600" cy="4900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5943600" cy="4900295"/>
                    </a:xfrm>
                    <a:prstGeom prst="rect">
                      <a:avLst/>
                    </a:prstGeom>
                  </pic:spPr>
                </pic:pic>
              </a:graphicData>
            </a:graphic>
          </wp:inline>
        </w:drawing>
      </w:r>
    </w:p>
    <w:p w14:paraId="29424933" w14:textId="1C0264A0" w:rsidR="0016324F" w:rsidRPr="00150761" w:rsidRDefault="004E23F7" w:rsidP="0016324F">
      <w:pPr>
        <w:rPr>
          <w:lang w:val="en-US"/>
        </w:rPr>
      </w:pPr>
      <w:r>
        <w:rPr>
          <w:b/>
          <w:bCs/>
          <w:lang w:val="en-US"/>
        </w:rPr>
        <w:t>Fig.</w:t>
      </w:r>
      <w:r w:rsidR="00AE0616" w:rsidRPr="001C3C3B">
        <w:rPr>
          <w:b/>
          <w:bCs/>
          <w:lang w:val="en-US"/>
        </w:rPr>
        <w:t xml:space="preserve"> 4</w:t>
      </w:r>
      <w:r w:rsidR="00AE0616" w:rsidRPr="000140AF">
        <w:rPr>
          <w:b/>
          <w:bCs/>
          <w:lang w:val="en-US"/>
        </w:rPr>
        <w:t xml:space="preserve"> </w:t>
      </w:r>
      <w:r w:rsidR="000336A5" w:rsidRPr="00413AEF">
        <w:rPr>
          <w:b/>
          <w:bCs/>
          <w:lang w:val="en-US"/>
        </w:rPr>
        <w:t xml:space="preserve">Neo-sex chromosome </w:t>
      </w:r>
      <w:r w:rsidR="00EC3374" w:rsidRPr="00413AEF">
        <w:rPr>
          <w:b/>
          <w:bCs/>
          <w:lang w:val="en-US"/>
        </w:rPr>
        <w:t>inheritance</w:t>
      </w:r>
      <w:r w:rsidR="0052179C">
        <w:rPr>
          <w:b/>
          <w:bCs/>
          <w:lang w:val="en-US"/>
        </w:rPr>
        <w:t xml:space="preserve"> underpins</w:t>
      </w:r>
      <w:r w:rsidR="00EC3374" w:rsidRPr="00413AEF">
        <w:rPr>
          <w:b/>
          <w:bCs/>
          <w:lang w:val="en-US"/>
        </w:rPr>
        <w:t xml:space="preserve"> </w:t>
      </w:r>
      <w:proofErr w:type="spellStart"/>
      <w:r w:rsidR="00EC3374" w:rsidRPr="00413AEF">
        <w:rPr>
          <w:b/>
          <w:bCs/>
          <w:lang w:val="en-US"/>
        </w:rPr>
        <w:t>alb</w:t>
      </w:r>
      <w:proofErr w:type="spellEnd"/>
      <w:r w:rsidR="00EC3374" w:rsidRPr="00413AEF">
        <w:rPr>
          <w:b/>
          <w:bCs/>
          <w:lang w:val="en-US"/>
        </w:rPr>
        <w:t>-biased introgression</w:t>
      </w:r>
      <w:r w:rsidR="00413AEF">
        <w:rPr>
          <w:lang w:val="en-US"/>
        </w:rPr>
        <w:t xml:space="preserve"> </w:t>
      </w:r>
      <w:r w:rsidR="00413AEF" w:rsidRPr="00B80349">
        <w:rPr>
          <w:b/>
          <w:bCs/>
          <w:lang w:val="en-US"/>
        </w:rPr>
        <w:t>A</w:t>
      </w:r>
      <w:r w:rsidR="00B80349">
        <w:rPr>
          <w:lang w:val="en-US"/>
        </w:rPr>
        <w:t xml:space="preserve">, </w:t>
      </w:r>
      <w:r w:rsidR="00577ABD">
        <w:rPr>
          <w:lang w:val="en-US"/>
        </w:rPr>
        <w:t xml:space="preserve">Muller CD </w:t>
      </w:r>
      <w:r w:rsidR="00292203">
        <w:rPr>
          <w:lang w:val="en-US"/>
        </w:rPr>
        <w:t xml:space="preserve">harbors </w:t>
      </w:r>
      <w:r w:rsidR="0049773E">
        <w:rPr>
          <w:lang w:val="en-US"/>
        </w:rPr>
        <w:t>barrier</w:t>
      </w:r>
      <w:r w:rsidR="00220D0E">
        <w:rPr>
          <w:lang w:val="en-US"/>
        </w:rPr>
        <w:t xml:space="preserve"> </w:t>
      </w:r>
      <w:r w:rsidR="0049773E">
        <w:rPr>
          <w:lang w:val="en-US"/>
        </w:rPr>
        <w:t xml:space="preserve">effect and </w:t>
      </w:r>
      <w:proofErr w:type="spellStart"/>
      <w:r w:rsidR="0049773E">
        <w:rPr>
          <w:lang w:val="en-US"/>
        </w:rPr>
        <w:t>alb</w:t>
      </w:r>
      <w:proofErr w:type="spellEnd"/>
      <w:r w:rsidR="0049773E">
        <w:rPr>
          <w:lang w:val="en-US"/>
        </w:rPr>
        <w:t xml:space="preserve">-biased </w:t>
      </w:r>
      <w:r w:rsidR="00292203">
        <w:rPr>
          <w:lang w:val="en-US"/>
        </w:rPr>
        <w:t>introgression</w:t>
      </w:r>
      <w:r w:rsidR="00B80349">
        <w:rPr>
          <w:lang w:val="en-US"/>
        </w:rPr>
        <w:t xml:space="preserve"> than the rest of the genome. Muller CD demonstrates less ancestry turnovers per site (</w:t>
      </w:r>
      <w:r w:rsidR="00B80349">
        <w:rPr>
          <w:b/>
          <w:bCs/>
          <w:lang w:val="en-US"/>
        </w:rPr>
        <w:t>B</w:t>
      </w:r>
      <w:r w:rsidR="00B80349">
        <w:rPr>
          <w:lang w:val="en-US"/>
        </w:rPr>
        <w:t xml:space="preserve">) and greater </w:t>
      </w:r>
      <w:proofErr w:type="spellStart"/>
      <w:r w:rsidR="00B80349">
        <w:rPr>
          <w:lang w:val="en-US"/>
        </w:rPr>
        <w:t>alb</w:t>
      </w:r>
      <w:proofErr w:type="spellEnd"/>
      <w:r w:rsidR="00B80349">
        <w:rPr>
          <w:lang w:val="en-US"/>
        </w:rPr>
        <w:t>-biased introgression (</w:t>
      </w:r>
      <w:r w:rsidR="007B3D1E">
        <w:rPr>
          <w:lang w:val="en-US"/>
        </w:rPr>
        <w:t xml:space="preserve">corrected for admixture, </w:t>
      </w:r>
      <w:r w:rsidR="00B80349" w:rsidRPr="00B80349">
        <w:rPr>
          <w:b/>
          <w:bCs/>
          <w:lang w:val="en-US"/>
        </w:rPr>
        <w:t>C</w:t>
      </w:r>
      <w:r w:rsidR="00B80349">
        <w:rPr>
          <w:lang w:val="en-US"/>
        </w:rPr>
        <w:t xml:space="preserve">) than Muller A, B, and E. </w:t>
      </w:r>
      <w:r w:rsidR="00150761">
        <w:rPr>
          <w:b/>
          <w:bCs/>
          <w:lang w:val="en-US"/>
        </w:rPr>
        <w:t>D</w:t>
      </w:r>
      <w:r w:rsidR="006E7E8C">
        <w:rPr>
          <w:lang w:val="en-US"/>
        </w:rPr>
        <w:t>,</w:t>
      </w:r>
      <w:r w:rsidR="00150761">
        <w:rPr>
          <w:lang w:val="en-US"/>
        </w:rPr>
        <w:t xml:space="preserve"> There was greater </w:t>
      </w:r>
      <w:proofErr w:type="spellStart"/>
      <w:r w:rsidR="00150761">
        <w:rPr>
          <w:lang w:val="en-US"/>
        </w:rPr>
        <w:t>alb</w:t>
      </w:r>
      <w:proofErr w:type="spellEnd"/>
      <w:r w:rsidR="004922E6">
        <w:rPr>
          <w:lang w:val="en-US"/>
        </w:rPr>
        <w:t>-biased</w:t>
      </w:r>
      <w:r w:rsidR="00150761">
        <w:rPr>
          <w:lang w:val="en-US"/>
        </w:rPr>
        <w:t xml:space="preserve"> introgression</w:t>
      </w:r>
      <w:r w:rsidR="001B0D47">
        <w:rPr>
          <w:lang w:val="en-US"/>
        </w:rPr>
        <w:t xml:space="preserve"> (controlling for admixture)</w:t>
      </w:r>
      <w:r w:rsidR="004B68B3">
        <w:rPr>
          <w:lang w:val="en-US"/>
        </w:rPr>
        <w:t xml:space="preserve"> </w:t>
      </w:r>
      <w:r w:rsidR="00101BDB">
        <w:rPr>
          <w:lang w:val="en-US"/>
        </w:rPr>
        <w:t>with</w:t>
      </w:r>
      <w:r w:rsidR="00621ACF">
        <w:rPr>
          <w:lang w:val="en-US"/>
        </w:rPr>
        <w:t xml:space="preserve">in </w:t>
      </w:r>
      <w:r w:rsidR="004922E6">
        <w:rPr>
          <w:lang w:val="en-US"/>
        </w:rPr>
        <w:t>Muller CD in individuals with (neo-X, neo-X),  (neo-X, neo-</w:t>
      </w:r>
      <w:r w:rsidR="005006D7">
        <w:rPr>
          <w:lang w:val="en-US"/>
        </w:rPr>
        <w:t>Y</w:t>
      </w:r>
      <w:r w:rsidR="004922E6">
        <w:rPr>
          <w:lang w:val="en-US"/>
        </w:rPr>
        <w:t>)</w:t>
      </w:r>
      <w:r w:rsidR="004B2A3B">
        <w:rPr>
          <w:lang w:val="en-US"/>
        </w:rPr>
        <w:t xml:space="preserve"> </w:t>
      </w:r>
      <w:r w:rsidR="000365CB">
        <w:rPr>
          <w:lang w:val="en-US"/>
        </w:rPr>
        <w:t xml:space="preserve">than </w:t>
      </w:r>
      <w:r w:rsidR="004B2A3B">
        <w:rPr>
          <w:lang w:val="en-US"/>
        </w:rPr>
        <w:t>individuals with other</w:t>
      </w:r>
      <w:r w:rsidR="00B7261D">
        <w:rPr>
          <w:lang w:val="en-US"/>
        </w:rPr>
        <w:t xml:space="preserve"> Muller CD</w:t>
      </w:r>
      <w:r w:rsidR="004B2A3B">
        <w:rPr>
          <w:lang w:val="en-US"/>
        </w:rPr>
        <w:t xml:space="preserve"> haplotypes</w:t>
      </w:r>
      <w:r w:rsidR="009032AA">
        <w:rPr>
          <w:lang w:val="en-US"/>
        </w:rPr>
        <w:t>, but not for the rest of the genome</w:t>
      </w:r>
      <w:r w:rsidR="0040507B">
        <w:rPr>
          <w:lang w:val="en-US"/>
        </w:rPr>
        <w:t xml:space="preserve"> (</w:t>
      </w:r>
      <w:r w:rsidR="0040507B">
        <w:rPr>
          <w:b/>
          <w:bCs/>
          <w:lang w:val="en-US"/>
        </w:rPr>
        <w:t>E</w:t>
      </w:r>
      <w:r w:rsidR="0040507B" w:rsidRPr="0040507B">
        <w:rPr>
          <w:lang w:val="en-US"/>
        </w:rPr>
        <w:t>)</w:t>
      </w:r>
      <w:r w:rsidR="0040507B">
        <w:rPr>
          <w:lang w:val="en-US"/>
        </w:rPr>
        <w:t xml:space="preserve">. </w:t>
      </w:r>
      <w:r w:rsidR="009032AA">
        <w:rPr>
          <w:lang w:val="en-US"/>
        </w:rPr>
        <w:t xml:space="preserve"> (</w:t>
      </w:r>
      <w:r w:rsidR="0040507B">
        <w:rPr>
          <w:b/>
          <w:bCs/>
          <w:lang w:val="en-US"/>
        </w:rPr>
        <w:t>F</w:t>
      </w:r>
      <w:r w:rsidR="004B68B3">
        <w:rPr>
          <w:lang w:val="en-US"/>
        </w:rPr>
        <w:t>)</w:t>
      </w:r>
      <w:r w:rsidR="004C7BF5">
        <w:rPr>
          <w:lang w:val="en-US"/>
        </w:rPr>
        <w:t xml:space="preserve"> There </w:t>
      </w:r>
      <w:proofErr w:type="gramStart"/>
      <w:r w:rsidR="004C7BF5">
        <w:rPr>
          <w:lang w:val="en-US"/>
        </w:rPr>
        <w:t>was</w:t>
      </w:r>
      <w:proofErr w:type="gramEnd"/>
      <w:r w:rsidR="004C7BF5">
        <w:rPr>
          <w:lang w:val="en-US"/>
        </w:rPr>
        <w:t xml:space="preserve"> greater haplotype</w:t>
      </w:r>
      <w:r w:rsidR="000E15B4">
        <w:rPr>
          <w:lang w:val="en-US"/>
        </w:rPr>
        <w:t xml:space="preserve"> switches</w:t>
      </w:r>
      <w:r w:rsidR="002E7B67">
        <w:rPr>
          <w:lang w:val="en-US"/>
        </w:rPr>
        <w:t xml:space="preserve"> (controll</w:t>
      </w:r>
      <w:r w:rsidR="004C7BF5">
        <w:rPr>
          <w:lang w:val="en-US"/>
        </w:rPr>
        <w:t>ing</w:t>
      </w:r>
      <w:r w:rsidR="002E7B67">
        <w:rPr>
          <w:lang w:val="en-US"/>
        </w:rPr>
        <w:t xml:space="preserve"> for admixture</w:t>
      </w:r>
      <w:r w:rsidR="004C7BF5">
        <w:rPr>
          <w:lang w:val="en-US"/>
        </w:rPr>
        <w:t>)</w:t>
      </w:r>
      <w:r w:rsidR="00B01530">
        <w:rPr>
          <w:lang w:val="en-US"/>
        </w:rPr>
        <w:t xml:space="preserve"> within Muller CD</w:t>
      </w:r>
      <w:r w:rsidR="00556F1F">
        <w:rPr>
          <w:lang w:val="en-US"/>
        </w:rPr>
        <w:t xml:space="preserve"> </w:t>
      </w:r>
      <w:r w:rsidR="00B01530">
        <w:rPr>
          <w:lang w:val="en-US"/>
        </w:rPr>
        <w:t>in individuals with (</w:t>
      </w:r>
      <w:proofErr w:type="spellStart"/>
      <w:r w:rsidR="00B01530">
        <w:rPr>
          <w:lang w:val="en-US"/>
        </w:rPr>
        <w:t>nas</w:t>
      </w:r>
      <w:proofErr w:type="spellEnd"/>
      <w:r w:rsidR="00B01530">
        <w:rPr>
          <w:lang w:val="en-US"/>
        </w:rPr>
        <w:t xml:space="preserve">, </w:t>
      </w:r>
      <w:proofErr w:type="spellStart"/>
      <w:r w:rsidR="00B01530">
        <w:rPr>
          <w:lang w:val="en-US"/>
        </w:rPr>
        <w:t>neoY</w:t>
      </w:r>
      <w:proofErr w:type="spellEnd"/>
      <w:r w:rsidR="00B01530">
        <w:rPr>
          <w:lang w:val="en-US"/>
        </w:rPr>
        <w:t xml:space="preserve">) haplotype </w:t>
      </w:r>
      <w:r w:rsidR="00756655">
        <w:rPr>
          <w:lang w:val="en-US"/>
        </w:rPr>
        <w:t>than individuals with other haplotypes.</w:t>
      </w:r>
      <w:r w:rsidR="002E7B67">
        <w:rPr>
          <w:lang w:val="en-US"/>
        </w:rPr>
        <w:t xml:space="preserve"> </w:t>
      </w:r>
      <w:r w:rsidR="00B753FA">
        <w:rPr>
          <w:lang w:val="en-US"/>
        </w:rPr>
        <w:t>(</w:t>
      </w:r>
      <w:r w:rsidR="00B753FA">
        <w:rPr>
          <w:b/>
          <w:bCs/>
          <w:lang w:val="en-US"/>
        </w:rPr>
        <w:t>G</w:t>
      </w:r>
      <w:r w:rsidR="00B753FA">
        <w:rPr>
          <w:lang w:val="en-US"/>
        </w:rPr>
        <w:t>)</w:t>
      </w:r>
      <w:r w:rsidR="002536AD">
        <w:rPr>
          <w:lang w:val="en-US"/>
        </w:rPr>
        <w:t xml:space="preserve"> In the rest of the genome, </w:t>
      </w:r>
      <w:r w:rsidR="00EE5695">
        <w:rPr>
          <w:lang w:val="en-US"/>
        </w:rPr>
        <w:t xml:space="preserve">individuals with (neo-X, neo-X) haplotype </w:t>
      </w:r>
      <w:r w:rsidR="003F68A9">
        <w:rPr>
          <w:lang w:val="en-US"/>
        </w:rPr>
        <w:t xml:space="preserve">exhibited more </w:t>
      </w:r>
      <w:r w:rsidR="00B3753C">
        <w:rPr>
          <w:lang w:val="en-US"/>
        </w:rPr>
        <w:t xml:space="preserve">ancestry switches </w:t>
      </w:r>
      <w:r w:rsidR="00F306A2">
        <w:rPr>
          <w:lang w:val="en-US"/>
        </w:rPr>
        <w:t>than individuals with other haplotype.</w:t>
      </w:r>
      <w:r w:rsidR="00FD56C1">
        <w:rPr>
          <w:lang w:val="en-US"/>
        </w:rPr>
        <w:t xml:space="preserve"> </w:t>
      </w:r>
      <w:r w:rsidR="00CB5FB8" w:rsidRPr="00CB5FB8">
        <w:rPr>
          <w:b/>
          <w:bCs/>
          <w:lang w:val="en-US"/>
        </w:rPr>
        <w:t>D</w:t>
      </w:r>
      <w:r w:rsidR="00CB5FB8">
        <w:rPr>
          <w:lang w:val="en-US"/>
        </w:rPr>
        <w:t>-</w:t>
      </w:r>
      <w:r w:rsidR="004B2A3B">
        <w:rPr>
          <w:b/>
          <w:bCs/>
          <w:lang w:val="en-US"/>
        </w:rPr>
        <w:t>G</w:t>
      </w:r>
      <w:r w:rsidR="00CB5FB8">
        <w:rPr>
          <w:lang w:val="en-US"/>
        </w:rPr>
        <w:t xml:space="preserve">, </w:t>
      </w:r>
      <w:proofErr w:type="gramStart"/>
      <w:r w:rsidR="00CB5FB8">
        <w:rPr>
          <w:lang w:val="en-US"/>
        </w:rPr>
        <w:t>The</w:t>
      </w:r>
      <w:proofErr w:type="gramEnd"/>
      <w:r w:rsidR="00CB5FB8">
        <w:rPr>
          <w:lang w:val="en-US"/>
        </w:rPr>
        <w:t xml:space="preserve"> letters “A-C” </w:t>
      </w:r>
      <w:r w:rsidR="00930E4B">
        <w:rPr>
          <w:lang w:val="en-US"/>
        </w:rPr>
        <w:t xml:space="preserve">on the plots </w:t>
      </w:r>
      <w:r w:rsidR="00437AA1">
        <w:rPr>
          <w:lang w:val="en-US"/>
        </w:rPr>
        <w:t>delineate</w:t>
      </w:r>
      <w:r w:rsidR="00CB5FB8">
        <w:rPr>
          <w:lang w:val="en-US"/>
        </w:rPr>
        <w:t xml:space="preserve"> significantly </w:t>
      </w:r>
      <w:r w:rsidR="00437AA1">
        <w:rPr>
          <w:lang w:val="en-US"/>
        </w:rPr>
        <w:t xml:space="preserve">different </w:t>
      </w:r>
      <w:r w:rsidR="00113F17">
        <w:rPr>
          <w:lang w:val="en-US"/>
        </w:rPr>
        <w:t>(</w:t>
      </w:r>
      <w:r w:rsidR="00113F17" w:rsidRPr="00113F17">
        <w:rPr>
          <w:i/>
          <w:iCs/>
          <w:lang w:val="en-US"/>
        </w:rPr>
        <w:t xml:space="preserve">p </w:t>
      </w:r>
      <w:r w:rsidR="00113F17">
        <w:rPr>
          <w:lang w:val="en-US"/>
        </w:rPr>
        <w:t xml:space="preserve">&lt; 0.05) </w:t>
      </w:r>
      <w:r w:rsidR="00437AA1">
        <w:rPr>
          <w:lang w:val="en-US"/>
        </w:rPr>
        <w:t>groups</w:t>
      </w:r>
      <w:r w:rsidR="001A4A56">
        <w:rPr>
          <w:lang w:val="en-US"/>
        </w:rPr>
        <w:t xml:space="preserve"> (A &gt; B &gt; C)</w:t>
      </w:r>
      <w:r w:rsidR="00A00827">
        <w:rPr>
          <w:lang w:val="en-US"/>
        </w:rPr>
        <w:t>, otherwise “N.S.” indicates no significant difference was observed among groups.</w:t>
      </w:r>
    </w:p>
    <w:p w14:paraId="69692A71" w14:textId="4EB138D4" w:rsidR="00DB7516" w:rsidRPr="00920014" w:rsidRDefault="00DB7516" w:rsidP="00084C12">
      <w:pPr>
        <w:rPr>
          <w:lang w:val="en-US"/>
        </w:rPr>
      </w:pPr>
    </w:p>
    <w:p w14:paraId="170878A4" w14:textId="38B3D6AB" w:rsidR="00F63822" w:rsidRDefault="00715677" w:rsidP="00084C12">
      <w:pPr>
        <w:rPr>
          <w:lang w:val="en-US"/>
        </w:rPr>
      </w:pPr>
      <w:r>
        <w:rPr>
          <w:noProof/>
          <w:lang w:val="en-US"/>
        </w:rPr>
        <w:lastRenderedPageBreak/>
        <w:drawing>
          <wp:inline distT="0" distB="0" distL="0" distR="0" wp14:anchorId="663F2274" wp14:editId="2E559936">
            <wp:extent cx="5943600" cy="3925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05249D58" w14:textId="39A2C24D" w:rsidR="002D3136" w:rsidRPr="00BF37C1" w:rsidRDefault="004E23F7" w:rsidP="00084C12">
      <w:pPr>
        <w:rPr>
          <w:lang w:val="en-US"/>
        </w:rPr>
      </w:pPr>
      <w:r>
        <w:rPr>
          <w:b/>
          <w:bCs/>
          <w:lang w:val="en-US"/>
        </w:rPr>
        <w:t>Fig.</w:t>
      </w:r>
      <w:r w:rsidR="002D3136" w:rsidRPr="002D3136">
        <w:rPr>
          <w:b/>
          <w:bCs/>
          <w:lang w:val="en-US"/>
        </w:rPr>
        <w:t xml:space="preserve"> 5 </w:t>
      </w:r>
      <w:r w:rsidR="005A5915" w:rsidRPr="003D4019">
        <w:rPr>
          <w:b/>
          <w:bCs/>
          <w:lang w:val="en-US"/>
        </w:rPr>
        <w:t xml:space="preserve">Cross-generational barrier effects and </w:t>
      </w:r>
      <w:r w:rsidR="004D2E7B" w:rsidRPr="003D4019">
        <w:rPr>
          <w:b/>
          <w:bCs/>
          <w:lang w:val="en-US"/>
        </w:rPr>
        <w:t>ancestry advantage</w:t>
      </w:r>
      <w:r w:rsidR="00CE12C6">
        <w:rPr>
          <w:b/>
          <w:bCs/>
          <w:lang w:val="en-US"/>
        </w:rPr>
        <w:t xml:space="preserve"> at genetic clusters</w:t>
      </w:r>
      <w:r w:rsidR="000E37F5">
        <w:rPr>
          <w:b/>
          <w:bCs/>
          <w:lang w:val="en-US"/>
        </w:rPr>
        <w:t>.</w:t>
      </w:r>
      <w:r w:rsidR="004D2E7B">
        <w:rPr>
          <w:lang w:val="en-US"/>
        </w:rPr>
        <w:t xml:space="preserve"> </w:t>
      </w:r>
      <w:r w:rsidR="00D44301">
        <w:rPr>
          <w:lang w:val="en-US"/>
        </w:rPr>
        <w:t>The</w:t>
      </w:r>
      <w:r w:rsidR="00E005C8">
        <w:rPr>
          <w:lang w:val="en-US"/>
        </w:rPr>
        <w:t xml:space="preserve"> plots demonstrate</w:t>
      </w:r>
      <w:r w:rsidR="00D44301">
        <w:rPr>
          <w:lang w:val="en-US"/>
        </w:rPr>
        <w:t xml:space="preserve"> estimates </w:t>
      </w:r>
      <w:r w:rsidR="0051228D">
        <w:rPr>
          <w:lang w:val="en-US"/>
        </w:rPr>
        <w:t xml:space="preserve">(surrounded by 95% CI) </w:t>
      </w:r>
      <w:r w:rsidR="00D44301">
        <w:rPr>
          <w:lang w:val="en-US"/>
        </w:rPr>
        <w:t>of alpha</w:t>
      </w:r>
      <w:r w:rsidR="00715677">
        <w:rPr>
          <w:lang w:val="en-US"/>
        </w:rPr>
        <w:t xml:space="preserve"> (</w:t>
      </w:r>
      <w:r w:rsidR="00715677" w:rsidRPr="00715677">
        <w:rPr>
          <w:b/>
          <w:bCs/>
          <w:lang w:val="en-US"/>
        </w:rPr>
        <w:t>A</w:t>
      </w:r>
      <w:r w:rsidR="00715677">
        <w:rPr>
          <w:lang w:val="en-US"/>
        </w:rPr>
        <w:t>)</w:t>
      </w:r>
      <w:r w:rsidR="00D44301">
        <w:rPr>
          <w:lang w:val="en-US"/>
        </w:rPr>
        <w:t xml:space="preserve"> and</w:t>
      </w:r>
      <w:r w:rsidR="006925C4">
        <w:rPr>
          <w:lang w:val="en-US"/>
        </w:rPr>
        <w:t>/or</w:t>
      </w:r>
      <w:r w:rsidR="00D44301">
        <w:rPr>
          <w:lang w:val="en-US"/>
        </w:rPr>
        <w:t xml:space="preserve"> beta </w:t>
      </w:r>
      <w:r w:rsidR="00715677">
        <w:rPr>
          <w:lang w:val="en-US"/>
        </w:rPr>
        <w:t>(</w:t>
      </w:r>
      <w:r w:rsidR="00715677">
        <w:rPr>
          <w:b/>
          <w:bCs/>
          <w:lang w:val="en-US"/>
        </w:rPr>
        <w:t>B</w:t>
      </w:r>
      <w:r w:rsidR="00715677">
        <w:rPr>
          <w:lang w:val="en-US"/>
        </w:rPr>
        <w:t xml:space="preserve">) </w:t>
      </w:r>
      <w:r w:rsidR="009A218C">
        <w:rPr>
          <w:lang w:val="en-US"/>
        </w:rPr>
        <w:t xml:space="preserve">genomic cline </w:t>
      </w:r>
      <w:r w:rsidR="00D44301">
        <w:rPr>
          <w:lang w:val="en-US"/>
        </w:rPr>
        <w:t xml:space="preserve">parameters across </w:t>
      </w:r>
      <w:r w:rsidR="00903FC0">
        <w:rPr>
          <w:lang w:val="en-US"/>
        </w:rPr>
        <w:t>K</w:t>
      </w:r>
      <w:r w:rsidR="00834D90">
        <w:rPr>
          <w:lang w:val="en-US"/>
        </w:rPr>
        <w:t>-</w:t>
      </w:r>
      <w:r w:rsidR="00903FC0">
        <w:rPr>
          <w:lang w:val="en-US"/>
        </w:rPr>
        <w:t xml:space="preserve">means </w:t>
      </w:r>
      <w:r w:rsidR="00D44301">
        <w:rPr>
          <w:lang w:val="en-US"/>
        </w:rPr>
        <w:t xml:space="preserve">genetic clusters in the genome </w:t>
      </w:r>
      <w:r w:rsidR="009A218C">
        <w:rPr>
          <w:lang w:val="en-US"/>
        </w:rPr>
        <w:t xml:space="preserve">in later generations </w:t>
      </w:r>
      <w:r w:rsidR="00740AB2">
        <w:rPr>
          <w:lang w:val="en-US"/>
        </w:rPr>
        <w:t xml:space="preserve">(21, 27, and 28) </w:t>
      </w:r>
      <w:r w:rsidR="009A218C">
        <w:rPr>
          <w:lang w:val="en-US"/>
        </w:rPr>
        <w:t>of hybrids. A g</w:t>
      </w:r>
      <w:r w:rsidR="00FF2B2D" w:rsidRPr="00FF2B2D">
        <w:rPr>
          <w:lang w:val="en-US"/>
        </w:rPr>
        <w:t xml:space="preserve">enetic </w:t>
      </w:r>
      <w:r w:rsidR="00FF2B2D">
        <w:rPr>
          <w:lang w:val="en-US"/>
        </w:rPr>
        <w:t xml:space="preserve">cluster in Muller CD </w:t>
      </w:r>
      <w:r w:rsidR="0061059B">
        <w:rPr>
          <w:lang w:val="en-US"/>
        </w:rPr>
        <w:t>demonstrate</w:t>
      </w:r>
      <w:r w:rsidR="00616FBC">
        <w:rPr>
          <w:lang w:val="en-US"/>
        </w:rPr>
        <w:t xml:space="preserve"> </w:t>
      </w:r>
      <w:r w:rsidR="008A0693">
        <w:rPr>
          <w:lang w:val="en-US"/>
        </w:rPr>
        <w:t xml:space="preserve">significantly positive </w:t>
      </w:r>
      <w:r w:rsidR="00C02C25">
        <w:rPr>
          <w:lang w:val="en-US"/>
        </w:rPr>
        <w:t xml:space="preserve">beta </w:t>
      </w:r>
      <w:r w:rsidR="00F411C5">
        <w:rPr>
          <w:lang w:val="en-US"/>
        </w:rPr>
        <w:t xml:space="preserve">values </w:t>
      </w:r>
      <w:r w:rsidR="00C02C25">
        <w:rPr>
          <w:lang w:val="en-US"/>
        </w:rPr>
        <w:t>(</w:t>
      </w:r>
      <w:r w:rsidR="00715677" w:rsidRPr="00715677">
        <w:rPr>
          <w:b/>
          <w:bCs/>
          <w:lang w:val="en-US"/>
        </w:rPr>
        <w:t>B</w:t>
      </w:r>
      <w:r w:rsidR="00C02C25">
        <w:rPr>
          <w:lang w:val="en-US"/>
        </w:rPr>
        <w:t>, yellow)</w:t>
      </w:r>
      <w:r w:rsidR="00D21D54">
        <w:rPr>
          <w:lang w:val="en-US"/>
        </w:rPr>
        <w:t xml:space="preserve"> consistently across </w:t>
      </w:r>
      <w:r w:rsidR="00E313CB">
        <w:rPr>
          <w:lang w:val="en-US"/>
        </w:rPr>
        <w:t>generations</w:t>
      </w:r>
      <w:r w:rsidR="00D21D54">
        <w:rPr>
          <w:lang w:val="en-US"/>
        </w:rPr>
        <w:t xml:space="preserve"> (21 to 28)</w:t>
      </w:r>
      <w:r w:rsidR="00F411C5">
        <w:rPr>
          <w:lang w:val="en-US"/>
        </w:rPr>
        <w:t xml:space="preserve">, implying </w:t>
      </w:r>
      <w:r w:rsidR="004556BF">
        <w:rPr>
          <w:lang w:val="en-US"/>
        </w:rPr>
        <w:t xml:space="preserve">that </w:t>
      </w:r>
      <w:r w:rsidR="00E36BDA">
        <w:rPr>
          <w:lang w:val="en-US"/>
        </w:rPr>
        <w:t xml:space="preserve">is cluster is a </w:t>
      </w:r>
      <w:r w:rsidR="004556BF">
        <w:rPr>
          <w:lang w:val="en-US"/>
        </w:rPr>
        <w:t xml:space="preserve">barrier to </w:t>
      </w:r>
      <w:r w:rsidR="00F4043D">
        <w:rPr>
          <w:lang w:val="en-US"/>
        </w:rPr>
        <w:t>introgression</w:t>
      </w:r>
      <w:r w:rsidR="004556BF">
        <w:rPr>
          <w:lang w:val="en-US"/>
        </w:rPr>
        <w:t xml:space="preserve">. </w:t>
      </w:r>
      <w:r w:rsidR="00383CAC">
        <w:rPr>
          <w:lang w:val="en-US"/>
        </w:rPr>
        <w:t xml:space="preserve">A different set of </w:t>
      </w:r>
      <w:r w:rsidR="00564A96">
        <w:rPr>
          <w:lang w:val="en-US"/>
        </w:rPr>
        <w:t xml:space="preserve">genetic clusters </w:t>
      </w:r>
      <w:r w:rsidR="000737A4">
        <w:rPr>
          <w:lang w:val="en-US"/>
        </w:rPr>
        <w:t xml:space="preserve">(towards to the end of Muller CD and many </w:t>
      </w:r>
      <w:r w:rsidR="00305A75">
        <w:rPr>
          <w:lang w:val="en-US"/>
        </w:rPr>
        <w:t xml:space="preserve">within Muller E) </w:t>
      </w:r>
      <w:r w:rsidR="00564A96">
        <w:rPr>
          <w:lang w:val="en-US"/>
        </w:rPr>
        <w:t xml:space="preserve">turn out to show </w:t>
      </w:r>
      <w:r w:rsidR="00DC7BCF">
        <w:rPr>
          <w:lang w:val="en-US"/>
        </w:rPr>
        <w:t xml:space="preserve">significant </w:t>
      </w:r>
      <w:proofErr w:type="spellStart"/>
      <w:r w:rsidR="00564A96">
        <w:rPr>
          <w:lang w:val="en-US"/>
        </w:rPr>
        <w:t>alb</w:t>
      </w:r>
      <w:proofErr w:type="spellEnd"/>
      <w:r w:rsidR="00564A96">
        <w:rPr>
          <w:lang w:val="en-US"/>
        </w:rPr>
        <w:t xml:space="preserve">-biased </w:t>
      </w:r>
      <w:r w:rsidR="002427AE">
        <w:rPr>
          <w:lang w:val="en-US"/>
        </w:rPr>
        <w:t>introgression</w:t>
      </w:r>
      <w:r w:rsidR="005B0E1F">
        <w:rPr>
          <w:lang w:val="en-US"/>
        </w:rPr>
        <w:t xml:space="preserve"> (</w:t>
      </w:r>
      <w:r w:rsidR="005D462B" w:rsidRPr="005D462B">
        <w:rPr>
          <w:b/>
          <w:bCs/>
          <w:lang w:val="en-US"/>
        </w:rPr>
        <w:t>A</w:t>
      </w:r>
      <w:r w:rsidR="005B0E1F">
        <w:rPr>
          <w:lang w:val="en-US"/>
        </w:rPr>
        <w:t xml:space="preserve"> yellow dots</w:t>
      </w:r>
      <w:r w:rsidR="00547E76">
        <w:rPr>
          <w:lang w:val="en-US"/>
        </w:rPr>
        <w:t>, positive alpha</w:t>
      </w:r>
      <w:r w:rsidR="005B0E1F">
        <w:rPr>
          <w:lang w:val="en-US"/>
        </w:rPr>
        <w:t>)</w:t>
      </w:r>
      <w:r w:rsidR="002427AE">
        <w:rPr>
          <w:lang w:val="en-US"/>
        </w:rPr>
        <w:t xml:space="preserve">, suggesting potential </w:t>
      </w:r>
      <w:r w:rsidR="00C26A00">
        <w:rPr>
          <w:lang w:val="en-US"/>
        </w:rPr>
        <w:t xml:space="preserve">advantage of </w:t>
      </w:r>
      <w:proofErr w:type="spellStart"/>
      <w:r w:rsidR="00C26A00">
        <w:rPr>
          <w:lang w:val="en-US"/>
        </w:rPr>
        <w:t>alb</w:t>
      </w:r>
      <w:proofErr w:type="spellEnd"/>
      <w:r w:rsidR="007E04EC">
        <w:rPr>
          <w:lang w:val="en-US"/>
        </w:rPr>
        <w:t xml:space="preserve"> ancestry </w:t>
      </w:r>
      <w:r w:rsidR="00441BFA">
        <w:rPr>
          <w:lang w:val="en-US"/>
        </w:rPr>
        <w:t>at these regions.</w:t>
      </w:r>
      <w:r w:rsidR="00347C6A">
        <w:rPr>
          <w:lang w:val="en-US"/>
        </w:rPr>
        <w:t xml:space="preserve"> In contrast</w:t>
      </w:r>
      <w:r w:rsidR="00416094">
        <w:rPr>
          <w:lang w:val="en-US"/>
        </w:rPr>
        <w:t xml:space="preserve">, a cluster in Muller B </w:t>
      </w:r>
      <w:r w:rsidR="009B329E">
        <w:rPr>
          <w:lang w:val="en-US"/>
        </w:rPr>
        <w:t>consistently showed</w:t>
      </w:r>
      <w:r w:rsidR="001B567B">
        <w:rPr>
          <w:lang w:val="en-US"/>
        </w:rPr>
        <w:t xml:space="preserve"> </w:t>
      </w:r>
      <w:r w:rsidR="00671BD0">
        <w:rPr>
          <w:lang w:val="en-US"/>
        </w:rPr>
        <w:t xml:space="preserve">significant </w:t>
      </w:r>
      <w:proofErr w:type="spellStart"/>
      <w:r w:rsidR="001B567B">
        <w:rPr>
          <w:lang w:val="en-US"/>
        </w:rPr>
        <w:t>nas</w:t>
      </w:r>
      <w:proofErr w:type="spellEnd"/>
      <w:r w:rsidR="001B567B">
        <w:rPr>
          <w:lang w:val="en-US"/>
        </w:rPr>
        <w:t>-biased introgression</w:t>
      </w:r>
      <w:r w:rsidR="002579AE">
        <w:rPr>
          <w:lang w:val="en-US"/>
        </w:rPr>
        <w:t xml:space="preserve"> (</w:t>
      </w:r>
      <w:r w:rsidR="00940C7E" w:rsidRPr="00940C7E">
        <w:rPr>
          <w:b/>
          <w:bCs/>
          <w:lang w:val="en-US"/>
        </w:rPr>
        <w:t>A</w:t>
      </w:r>
      <w:r w:rsidR="00940C7E">
        <w:rPr>
          <w:lang w:val="en-US"/>
        </w:rPr>
        <w:t xml:space="preserve"> </w:t>
      </w:r>
      <w:r w:rsidR="00580DB4">
        <w:rPr>
          <w:lang w:val="en-US"/>
        </w:rPr>
        <w:t>turquoise</w:t>
      </w:r>
      <w:r w:rsidR="00547E76">
        <w:rPr>
          <w:lang w:val="en-US"/>
        </w:rPr>
        <w:t xml:space="preserve"> dots, negative alpha</w:t>
      </w:r>
      <w:r w:rsidR="002579AE">
        <w:rPr>
          <w:lang w:val="en-US"/>
        </w:rPr>
        <w:t>)</w:t>
      </w:r>
      <w:r w:rsidR="00740AB2">
        <w:rPr>
          <w:lang w:val="en-US"/>
        </w:rPr>
        <w:t xml:space="preserve">, </w:t>
      </w:r>
      <w:r w:rsidR="008D29F2">
        <w:rPr>
          <w:lang w:val="en-US"/>
        </w:rPr>
        <w:t xml:space="preserve">indicating </w:t>
      </w:r>
      <w:proofErr w:type="spellStart"/>
      <w:r w:rsidR="008D29F2">
        <w:rPr>
          <w:lang w:val="en-US"/>
        </w:rPr>
        <w:t>nas</w:t>
      </w:r>
      <w:proofErr w:type="spellEnd"/>
      <w:r w:rsidR="008D29F2">
        <w:rPr>
          <w:lang w:val="en-US"/>
        </w:rPr>
        <w:t xml:space="preserve"> advantage at this genetic cluster</w:t>
      </w:r>
      <w:r w:rsidR="001B567B">
        <w:rPr>
          <w:lang w:val="en-US"/>
        </w:rPr>
        <w:t>.</w:t>
      </w:r>
      <w:r w:rsidR="006C5C3C">
        <w:rPr>
          <w:lang w:val="en-US"/>
        </w:rPr>
        <w:t xml:space="preserve"> </w:t>
      </w:r>
      <w:r w:rsidR="00BF37C1" w:rsidRPr="00BF37C1">
        <w:rPr>
          <w:b/>
          <w:bCs/>
          <w:lang w:val="en-US"/>
        </w:rPr>
        <w:t>C</w:t>
      </w:r>
      <w:r w:rsidR="00BF37C1">
        <w:rPr>
          <w:lang w:val="en-US"/>
        </w:rPr>
        <w:t>-</w:t>
      </w:r>
      <w:r w:rsidR="00BF37C1">
        <w:rPr>
          <w:b/>
          <w:bCs/>
          <w:lang w:val="en-US"/>
        </w:rPr>
        <w:t>D</w:t>
      </w:r>
      <w:r w:rsidR="00BF37C1">
        <w:rPr>
          <w:lang w:val="en-US"/>
        </w:rPr>
        <w:t xml:space="preserve">, </w:t>
      </w:r>
      <w:r w:rsidR="00EE2639">
        <w:rPr>
          <w:lang w:val="en-US"/>
        </w:rPr>
        <w:t xml:space="preserve">the association of within-clusters recombination rate (number of ancestry switches within each cluster over the number of ancestry informative sites represented by each cluster) </w:t>
      </w:r>
      <w:r w:rsidR="002C0F6A">
        <w:rPr>
          <w:lang w:val="en-US"/>
        </w:rPr>
        <w:t>and alpha (</w:t>
      </w:r>
      <w:r w:rsidR="002C0F6A" w:rsidRPr="002C0F6A">
        <w:rPr>
          <w:b/>
          <w:bCs/>
          <w:lang w:val="en-US"/>
        </w:rPr>
        <w:t>C</w:t>
      </w:r>
      <w:r w:rsidR="002C0F6A">
        <w:rPr>
          <w:lang w:val="en-US"/>
        </w:rPr>
        <w:t>) or beta (</w:t>
      </w:r>
      <w:r w:rsidR="002C0F6A" w:rsidRPr="002C0F6A">
        <w:rPr>
          <w:b/>
          <w:bCs/>
          <w:lang w:val="en-US"/>
        </w:rPr>
        <w:t>D</w:t>
      </w:r>
      <w:r w:rsidR="002C0F6A">
        <w:rPr>
          <w:lang w:val="en-US"/>
        </w:rPr>
        <w:t xml:space="preserve">) parameter estimates of the clusters. </w:t>
      </w:r>
      <w:r w:rsidR="00AD60D1">
        <w:rPr>
          <w:lang w:val="en-US"/>
        </w:rPr>
        <w:t>There was significantly</w:t>
      </w:r>
      <w:r w:rsidR="00FF425F">
        <w:rPr>
          <w:lang w:val="en-US"/>
        </w:rPr>
        <w:t xml:space="preserve"> negative</w:t>
      </w:r>
      <w:r w:rsidR="00AD60D1">
        <w:rPr>
          <w:lang w:val="en-US"/>
        </w:rPr>
        <w:t xml:space="preserve"> association between within-clusters recombination rate in Muller CD and </w:t>
      </w:r>
      <w:r w:rsidR="00FF425F">
        <w:rPr>
          <w:lang w:val="en-US"/>
        </w:rPr>
        <w:t>beta estimates</w:t>
      </w:r>
      <w:r w:rsidR="007334B0">
        <w:rPr>
          <w:lang w:val="en-US"/>
        </w:rPr>
        <w:t xml:space="preserve"> (reflecting barrier effect)</w:t>
      </w:r>
      <w:r w:rsidR="00FF425F">
        <w:rPr>
          <w:lang w:val="en-US"/>
        </w:rPr>
        <w:t xml:space="preserve"> of Muller CD </w:t>
      </w:r>
      <w:r w:rsidR="00CD7847">
        <w:rPr>
          <w:lang w:val="en-US"/>
        </w:rPr>
        <w:t>clusters</w:t>
      </w:r>
      <w:r w:rsidR="00E61506">
        <w:rPr>
          <w:lang w:val="en-US"/>
        </w:rPr>
        <w:t xml:space="preserve"> (</w:t>
      </w:r>
      <w:r w:rsidR="00E61506" w:rsidRPr="00E61506">
        <w:rPr>
          <w:i/>
          <w:iCs/>
          <w:lang w:val="en-US"/>
        </w:rPr>
        <w:t>p</w:t>
      </w:r>
      <w:r w:rsidR="00E61506">
        <w:rPr>
          <w:lang w:val="en-US"/>
        </w:rPr>
        <w:t xml:space="preserve"> &lt; 0.05)</w:t>
      </w:r>
      <w:r w:rsidR="00CD7847">
        <w:rPr>
          <w:lang w:val="en-US"/>
        </w:rPr>
        <w:t xml:space="preserve">. </w:t>
      </w:r>
    </w:p>
    <w:p w14:paraId="08B625C0" w14:textId="5C5EDB92" w:rsidR="00C77448" w:rsidRPr="00AC1C5D" w:rsidRDefault="00C77448" w:rsidP="00084C12">
      <w:pPr>
        <w:rPr>
          <w:b/>
          <w:bCs/>
          <w:lang w:val="en-US"/>
        </w:rPr>
      </w:pPr>
    </w:p>
    <w:p w14:paraId="7B5E5225" w14:textId="77777777" w:rsidR="00D15389" w:rsidRPr="00920014" w:rsidRDefault="006C11B1" w:rsidP="00D15389">
      <w:pPr>
        <w:widowControl w:val="0"/>
        <w:autoSpaceDE w:val="0"/>
        <w:autoSpaceDN w:val="0"/>
        <w:adjustRightInd w:val="0"/>
        <w:ind w:left="480" w:hanging="480"/>
        <w:rPr>
          <w:b/>
          <w:bCs/>
          <w:lang w:val="en-US"/>
        </w:rPr>
      </w:pPr>
      <w:r w:rsidRPr="00920014">
        <w:rPr>
          <w:b/>
          <w:bCs/>
          <w:lang w:val="en-US"/>
        </w:rPr>
        <w:br w:type="page"/>
      </w:r>
    </w:p>
    <w:p w14:paraId="6C824F0C" w14:textId="77777777" w:rsidR="00D15389" w:rsidRPr="00920014" w:rsidRDefault="00D15389" w:rsidP="00D15389">
      <w:pPr>
        <w:rPr>
          <w:b/>
          <w:bCs/>
          <w:lang w:val="en-US"/>
        </w:rPr>
      </w:pPr>
      <w:r w:rsidRPr="00920014">
        <w:rPr>
          <w:b/>
          <w:bCs/>
          <w:lang w:val="en-US"/>
        </w:rPr>
        <w:lastRenderedPageBreak/>
        <w:t xml:space="preserve">Discussion </w:t>
      </w:r>
    </w:p>
    <w:p w14:paraId="5E1F7811" w14:textId="77777777" w:rsidR="00D15389" w:rsidRPr="00920014" w:rsidRDefault="00D15389" w:rsidP="00D15389">
      <w:pPr>
        <w:rPr>
          <w:b/>
          <w:bCs/>
          <w:lang w:val="en-US"/>
        </w:rPr>
      </w:pPr>
    </w:p>
    <w:p w14:paraId="2C38F1C7" w14:textId="776BFE29" w:rsidR="00F72D4F" w:rsidRDefault="002B6419" w:rsidP="007D0C68">
      <w:pPr>
        <w:ind w:firstLine="720"/>
        <w:rPr>
          <w:lang w:val="en-US"/>
        </w:rPr>
      </w:pPr>
      <w:r w:rsidRPr="00920014">
        <w:rPr>
          <w:lang w:val="en-US"/>
        </w:rPr>
        <w:t>With generations of hybrid swarms</w:t>
      </w:r>
      <w:r w:rsidR="00EE6CE9" w:rsidRPr="00920014">
        <w:rPr>
          <w:lang w:val="en-US"/>
        </w:rPr>
        <w:t xml:space="preserve">, </w:t>
      </w:r>
      <w:r w:rsidR="003E0CAF">
        <w:rPr>
          <w:lang w:val="en-US"/>
        </w:rPr>
        <w:t xml:space="preserve">we revealed the role of </w:t>
      </w:r>
      <w:r w:rsidR="00CF49B6">
        <w:rPr>
          <w:lang w:val="en-US"/>
        </w:rPr>
        <w:t>neo-sex chromosome</w:t>
      </w:r>
      <w:r w:rsidR="003E0CAF">
        <w:rPr>
          <w:lang w:val="en-US"/>
        </w:rPr>
        <w:t xml:space="preserve"> </w:t>
      </w:r>
      <w:r w:rsidR="007248E2">
        <w:rPr>
          <w:lang w:val="en-US"/>
        </w:rPr>
        <w:t xml:space="preserve">in </w:t>
      </w:r>
      <w:r w:rsidR="000F7BE0">
        <w:rPr>
          <w:lang w:val="en-US"/>
        </w:rPr>
        <w:t xml:space="preserve">both causing asymmetrical introgression and </w:t>
      </w:r>
      <w:r w:rsidR="007248E2">
        <w:rPr>
          <w:lang w:val="en-US"/>
        </w:rPr>
        <w:t>suppressing introgression</w:t>
      </w:r>
      <w:r w:rsidR="000F7BE0">
        <w:rPr>
          <w:lang w:val="en-US"/>
        </w:rPr>
        <w:t xml:space="preserve"> between species. </w:t>
      </w:r>
      <w:r w:rsidR="007A6E3C">
        <w:rPr>
          <w:lang w:val="en-US"/>
        </w:rPr>
        <w:t xml:space="preserve">The suppressive effect on introgression </w:t>
      </w:r>
      <w:r w:rsidR="00293217">
        <w:rPr>
          <w:lang w:val="en-US"/>
        </w:rPr>
        <w:t xml:space="preserve">associated with the large inversion within </w:t>
      </w:r>
      <w:proofErr w:type="spellStart"/>
      <w:r w:rsidR="00293217">
        <w:rPr>
          <w:lang w:val="en-US"/>
        </w:rPr>
        <w:t>neosex</w:t>
      </w:r>
      <w:proofErr w:type="spellEnd"/>
      <w:r w:rsidR="00293217">
        <w:rPr>
          <w:lang w:val="en-US"/>
        </w:rPr>
        <w:t xml:space="preserve"> chromosome. The </w:t>
      </w:r>
      <w:r w:rsidR="00097820">
        <w:rPr>
          <w:lang w:val="en-US"/>
        </w:rPr>
        <w:t xml:space="preserve">additional </w:t>
      </w:r>
      <w:r w:rsidR="00FB7C92">
        <w:rPr>
          <w:lang w:val="en-US"/>
        </w:rPr>
        <w:t xml:space="preserve">effect of </w:t>
      </w:r>
      <w:proofErr w:type="spellStart"/>
      <w:r w:rsidR="00FB7C92">
        <w:rPr>
          <w:lang w:val="en-US"/>
        </w:rPr>
        <w:t>neosex</w:t>
      </w:r>
      <w:proofErr w:type="spellEnd"/>
      <w:r w:rsidR="00FB7C92">
        <w:rPr>
          <w:lang w:val="en-US"/>
        </w:rPr>
        <w:t xml:space="preserve"> chromosome on </w:t>
      </w:r>
      <w:proofErr w:type="spellStart"/>
      <w:r w:rsidR="00B96748">
        <w:rPr>
          <w:lang w:val="en-US"/>
        </w:rPr>
        <w:t>alb</w:t>
      </w:r>
      <w:proofErr w:type="spellEnd"/>
      <w:r w:rsidR="00B96748">
        <w:rPr>
          <w:lang w:val="en-US"/>
        </w:rPr>
        <w:t xml:space="preserve">-biased introgression </w:t>
      </w:r>
      <w:r w:rsidR="006F333B">
        <w:rPr>
          <w:lang w:val="en-US"/>
        </w:rPr>
        <w:t>is</w:t>
      </w:r>
      <w:r w:rsidR="00D31B53">
        <w:rPr>
          <w:lang w:val="en-US"/>
        </w:rPr>
        <w:t xml:space="preserve"> </w:t>
      </w:r>
      <w:r w:rsidR="00B360A7">
        <w:rPr>
          <w:lang w:val="en-US"/>
        </w:rPr>
        <w:t xml:space="preserve">consistent </w:t>
      </w:r>
      <w:r w:rsidR="003D6E20">
        <w:rPr>
          <w:lang w:val="en-US"/>
        </w:rPr>
        <w:t xml:space="preserve">with </w:t>
      </w:r>
      <w:r w:rsidR="00B360A7">
        <w:rPr>
          <w:lang w:val="en-US"/>
        </w:rPr>
        <w:t xml:space="preserve">that the </w:t>
      </w:r>
      <w:proofErr w:type="spellStart"/>
      <w:r w:rsidR="00AC38B5">
        <w:rPr>
          <w:lang w:val="en-US"/>
        </w:rPr>
        <w:t>alb</w:t>
      </w:r>
      <w:proofErr w:type="spellEnd"/>
      <w:r w:rsidR="00AC38B5">
        <w:rPr>
          <w:lang w:val="en-US"/>
        </w:rPr>
        <w:t xml:space="preserve"> </w:t>
      </w:r>
      <w:proofErr w:type="spellStart"/>
      <w:r w:rsidR="003D6E20">
        <w:rPr>
          <w:lang w:val="en-US"/>
        </w:rPr>
        <w:t>neosex</w:t>
      </w:r>
      <w:proofErr w:type="spellEnd"/>
      <w:r w:rsidR="003D6E20">
        <w:rPr>
          <w:lang w:val="en-US"/>
        </w:rPr>
        <w:t xml:space="preserve"> chromosome </w:t>
      </w:r>
      <w:r w:rsidR="00FE6950">
        <w:rPr>
          <w:lang w:val="en-US"/>
        </w:rPr>
        <w:t xml:space="preserve">is advantageous over the unfused </w:t>
      </w:r>
      <w:proofErr w:type="spellStart"/>
      <w:r w:rsidR="00FE6950">
        <w:rPr>
          <w:lang w:val="en-US"/>
        </w:rPr>
        <w:t>nas</w:t>
      </w:r>
      <w:proofErr w:type="spellEnd"/>
      <w:r w:rsidR="00FE6950">
        <w:rPr>
          <w:lang w:val="en-US"/>
        </w:rPr>
        <w:t xml:space="preserve"> alternative.</w:t>
      </w:r>
    </w:p>
    <w:p w14:paraId="3E780157" w14:textId="667B1860" w:rsidR="003A041B" w:rsidRDefault="003A041B" w:rsidP="003A041B">
      <w:pPr>
        <w:rPr>
          <w:i/>
          <w:iCs/>
          <w:lang w:val="en-US"/>
        </w:rPr>
      </w:pPr>
      <w:r>
        <w:rPr>
          <w:i/>
          <w:iCs/>
          <w:lang w:val="en-US"/>
        </w:rPr>
        <w:t>Species barrier</w:t>
      </w:r>
    </w:p>
    <w:p w14:paraId="27CB6A08" w14:textId="65AACA58" w:rsidR="003A041B" w:rsidRDefault="00C223C9" w:rsidP="007D0C68">
      <w:pPr>
        <w:ind w:firstLine="720"/>
        <w:rPr>
          <w:lang w:val="en-US"/>
        </w:rPr>
      </w:pPr>
      <w:r>
        <w:rPr>
          <w:lang w:val="en-US"/>
        </w:rPr>
        <w:t xml:space="preserve">Sex chromosome is increasingly recognized being the </w:t>
      </w:r>
      <w:r w:rsidR="00410AE9">
        <w:rPr>
          <w:lang w:val="en-US"/>
        </w:rPr>
        <w:t>barriers of introgression</w:t>
      </w:r>
      <w:r w:rsidR="002E4A7D">
        <w:rPr>
          <w:lang w:val="en-US"/>
        </w:rPr>
        <w:t xml:space="preserve"> across a diverse </w:t>
      </w:r>
      <w:r w:rsidR="002933D8">
        <w:rPr>
          <w:lang w:val="en-US"/>
        </w:rPr>
        <w:t>group of organisms</w:t>
      </w:r>
      <w:r w:rsidR="004A6ADE">
        <w:rPr>
          <w:lang w:val="en-US"/>
        </w:rPr>
        <w:t xml:space="preserve"> </w:t>
      </w:r>
      <w:r w:rsidR="004A6ADE">
        <w:rPr>
          <w:lang w:val="en-US"/>
        </w:rPr>
        <w:fldChar w:fldCharType="begin" w:fldLock="1"/>
      </w:r>
      <w:r w:rsidR="00997DE5">
        <w:rPr>
          <w:lang w:val="en-US"/>
        </w:rPr>
        <w:instrText>ADDIN CSL_CITATION {"citationItems":[{"id":"ITEM-1","itemData":{"DOI":"10.1111/mec.14537","ISSN":"1365294X","PMID":"29443419","abstract":"Theory and empirical patterns suggest a disproportionate role for sex chromosomes in evolution and speciation. Focusing on ZW sex determination (females ZW, males ZZ; the system in birds, many snakes, and lepidopterans), I review how evolutionary dynamics are expected to differ between the Z, W and the autosomes, discuss how these differences may lead to a greater role of the sex chromosomes in speciation and use data from birds to compare relative evolutionary rates of sex chromosomes and autosomes. Neutral mutations, partially or completely recessive beneficial mutations, and deleterious mutations under many conditions are expected to accumulate faster on the Z than on autosomes. Sexually antagonistic polymorphisms are expected to arise on the Z, raising the possibility of the spread of preference alleles. The faster accumulation of many types of mutations and the potential for complex evolutionary dynamics of sexually antagonistic traits and preferences contribute to a role for the Z chromosome in speciation. A quantitative comparison among a wide variety of bird species shows that the Z tends to have less within-population diversity and greater between-species differentiation than the autosomes, likely due to both adaptive evolution and a greater rate of fixation of deleterious alleles. The W chromosome also shows strong potential to be involved in speciation, in part because of its co-inheritance with the mitochondrial genome. While theory and empirical evidence suggest a disproportionate role for sex chromosomes in speciation, the importance of sex chromosomes is moderated by their small size compared to the whole genome.","author":[{"dropping-particle":"","family":"Irwin","given":"Darren E.","non-dropping-particle":"","parse-names":false,"suffix":""}],"container-title":"Molecular Ecology","id":"ITEM-1","issued":{"date-parts":[["2018"]]},"title":"Sex chromosomes and speciation in birds and other ZW systems","type":"article"},"uris":["http://www.mendeley.com/documents/?uuid=b8f0adae-db27-49f9-ad0c-77e9672a20f5"]},{"id":"ITEM-2","itemData":{"DOI":"10.1111/mec.14577","ISSN":"1365294X","PMID":"29624756","abstract":"Because sex chromosomes, by definition, carry genes that determine sex, mutations that alter their structural and functional stability can have immediate consequences for the individual by reducing fertility, but also for a species by altering the sex ratio. Moreover, the sex-specific segregation patterns of heteromorphic sex chromosomes make them havens for selfish genetic elements that not only create suboptimal sex ratios but can also foster sexual antagonism. Compensatory mutations to mitigate antagonism or return sex ratios to a Fisherian optimum can create hybrid incompatibility and establish reproductive barriers leading to species divergence. The destabilizing influence of these selfish elements is often manifest within populations as copy number variants (CNVs) in satellite repeats and transposable elements (TE) or as CNVs involving sex-determining genes, or genes essential to fertility and sex chromosome dosage compensation. This review catalogs several examples of well-studied sex chromosome CNVs in Drosophilids and mammals that underlie instances of meiotic drive, hybrid incompatibility and disruptions to sex differentiation and sex chromosome dosage compensation. While it is difficult to pinpoint a direct cause/effect relationship between these sex chromosome CNVs and speciation, it is easy to see how their effects in creating imbalances between the sexes, and the compensatory mutations to restore balance, can lead to lineage splitting and species formation.","author":[{"dropping-particle":"","family":"O'Neill","given":"Michael J.","non-dropping-particle":"","parse-names":false,"suffix":""},{"dropping-particle":"","family":"O'Neill","given":"Rachel J.","non-dropping-particle":"","parse-names":false,"suffix":""}],"container-title":"Molecular Ecology","id":"ITEM-2","issued":{"date-parts":[["2018"]]},"title":"Sex chromosome repeats tip the balance towards speciation","type":"article"},"uris":["http://www.mendeley.com/documents/?uuid=e58b9a3a-9ee0-4113-a301-09908330b54c"]},{"id":"ITEM-3","itemData":{"DOI":"10.1111/mec.14777","ISSN":"1365294X","PMID":"29940087","abstract":"The ubiquity of the “two rules of speciation”—Haldane's rule and the large X-effect—implies a general, special role for sex chromosomes in the evolution of intrinsic postzygotic reproductive isolation. The recent proliferation of genome-scale analyses has revealed two further general observations: (a) complex speciation involving some form of gene flow is not uncommon, and (b) sex chromosomes in male- and in female-heterogametic taxa tend to show elevated differentiation relative to autosomes. Together, these observations are consistent with speciation histories in which population genetic differentiation at autosomal loci is reduced by gene flow while natural selection against hybrid incompatibilities renders sex chromosomes relatively refractory to gene flow. Here, I summarize multilocus population genetic and population genomic evidence for greater differentiation on the X (or Z) vs. the autosomes and consider the possible causes. I review common population genetic circumstances involving no selection and/or no interspecific gene flow that are nevertheless expected to elevate differentiation on sex chromosomes relative to autosomes. I then review theory for why large X-effects exist for hybrid incompatibilities and, more generally, for loci mediating local adaptation. The observed levels of sex chromosome vs. autosomal differentiation, in many cases, appear consistent with simple explanations requiring neither large X-effects nor gene flow. Discerning signatures of large X-effects during complex speciation will therefore require analyses that go beyond chromosome-scale summaries of population genetic differentiation, explicitly test for differential introgression, and/or integrate experimental genetic data.","author":[{"dropping-particle":"","family":"Presgraves","given":"Daven C.","non-dropping-particle":"","parse-names":false,"suffix":""}],"container-title":"Molecular Ecology","id":"ITEM-3","issue":"19","issued":{"date-parts":[["2018"]]},"page":"3822-3830","title":"Evaluating genomic signatures of “the large X-effect” during complex speciation","type":"article-journal","volume":"27"},"uris":["http://www.mendeley.com/documents/?uuid=0ee7671e-f69a-4864-ad99-bdc27ad26718"]},{"id":"ITEM-4","itemData":{"DOI":"10.1086/284701","ISSN":"00030147","abstract":"Develops models of the rates of evolution at sex-linked and autosomal loci and of the rates of fixation of chromosomal rearrangements involving sex chromosomes and autosomes. Substitution of selectively favorable mutations often proceeds more rapidly for X- or Y-linked loci than for the autosomes, provided that mutations are recessive or partially recessive on average. -from Authors","author":[{"dropping-particle":"","family":"Charlesworth","given":"B.","non-dropping-particle":"","parse-names":false,"suffix":""},{"dropping-particle":"","family":"Coyne","given":"J. A.","non-dropping-particle":"","parse-names":false,"suffix":""},{"dropping-particle":"","family":"Barton","given":"N. H.","non-dropping-particle":"","parse-names":false,"suffix":""}],"container-title":"American Naturalist","id":"ITEM-4","issued":{"date-parts":[["1987"]]},"page":"113-146","title":"The relative rates of evolution of sex chromosomes and autosomes.","type":"article-journal","volume":"130"},"uris":["http://www.mendeley.com/documents/?uuid=d3633342-af29-472b-830e-48a365c5ea15"]},{"id":"ITEM-5","itemData":{"DOI":"10.1371/journal.pbio.0050243","ISSN":"15449173","PMID":"17850182","abstract":"Postzygotic reproductive isolation is characterized by two striking empirical patterns. The first is Haldane's rule - the preferential inviability or sterility of species hybrids of the heterogametic (XY) sex. The second is the so-called large X effect - substitution of one species's X chromosome for another's has a disproportionately large effect on hybrid fitness compared to similar substitution of an autosome. Although the first rule has been well-established, the second rule remains controversial. Here, we dissect the genetic causes of these two rules using a genome-wide introgression analysis of Drosophila mauritiana chromosome segments in an otherwise D. sechellia genetic background. We find that recessive hybrid incompatibilities outnumber dominant ones and that hybrid male steriles outnumber all other types of incompatibility, consistent with the dominance and faster-male theories of Haldane's rule, respectively. We also find that, although X-linked and autosomal introgressions are of similar size, most X-linked introgressions cause hybrid male sterility (60%) whereas few autosomal introgressions do (18%). Our results thus confirm the large X effect and identify its proximate cause: incompatibilities causing hybrid male sterility have a higher density on the X chromosome than on the autosomes. We evaluate several hypotheses for the evolutionary cause of this excess of X-linked hybrid male sterility. © 2007 Masly and Presgraves.","author":[{"dropping-particle":"","family":"Masly","given":"John P.","non-dropping-particle":"","parse-names":false,"suffix":""},{"dropping-particle":"","family":"Presgraves","given":"Daven C.","non-dropping-particle":"","parse-names":false,"suffix":""}],"container-title":"PLoS Biology","id":"ITEM-5","issued":{"date-parts":[["2007"]]},"page":"e243","title":"High-resolution genome-wide dissection of the two rules of speciation in Drosophila","type":"article-journal","volume":"5"},"uris":["http://www.mendeley.com/documents/?uuid=af44f358-f3f9-4a58-88a6-3eb6a05708f5"]}],"mendeley":{"formattedCitation":"(6–8, 22, 23)","plainTextFormattedCitation":"(6–8, 22, 23)","previouslyFormattedCitation":"(6–8, 22, 23)"},"properties":{"noteIndex":0},"schema":"https://github.com/citation-style-language/schema/raw/master/csl-citation.json"}</w:instrText>
      </w:r>
      <w:r w:rsidR="004A6ADE">
        <w:rPr>
          <w:lang w:val="en-US"/>
        </w:rPr>
        <w:fldChar w:fldCharType="separate"/>
      </w:r>
      <w:r w:rsidR="00ED214D" w:rsidRPr="00ED214D">
        <w:rPr>
          <w:noProof/>
          <w:lang w:val="en-US"/>
        </w:rPr>
        <w:t>(6–8, 22, 23)</w:t>
      </w:r>
      <w:r w:rsidR="004A6ADE">
        <w:rPr>
          <w:lang w:val="en-US"/>
        </w:rPr>
        <w:fldChar w:fldCharType="end"/>
      </w:r>
      <w:r w:rsidR="002933D8">
        <w:rPr>
          <w:lang w:val="en-US"/>
        </w:rPr>
        <w:t>.</w:t>
      </w:r>
      <w:r w:rsidR="0044659D">
        <w:rPr>
          <w:lang w:val="en-US"/>
        </w:rPr>
        <w:t xml:space="preserve"> </w:t>
      </w:r>
      <w:proofErr w:type="gramStart"/>
      <w:r w:rsidR="002933D8">
        <w:rPr>
          <w:lang w:val="en-US"/>
        </w:rPr>
        <w:t>H</w:t>
      </w:r>
      <w:r w:rsidR="0044659D">
        <w:rPr>
          <w:lang w:val="en-US"/>
        </w:rPr>
        <w:t>owever</w:t>
      </w:r>
      <w:proofErr w:type="gramEnd"/>
      <w:r w:rsidR="0044659D">
        <w:rPr>
          <w:lang w:val="en-US"/>
        </w:rPr>
        <w:t xml:space="preserve"> the mechanism of such barrier effect is not well-understood. Here </w:t>
      </w:r>
      <w:r w:rsidR="00A4107C">
        <w:rPr>
          <w:lang w:val="en-US"/>
        </w:rPr>
        <w:t xml:space="preserve">by tracking </w:t>
      </w:r>
      <w:r w:rsidR="00593C80">
        <w:rPr>
          <w:lang w:val="en-US"/>
        </w:rPr>
        <w:t xml:space="preserve">the </w:t>
      </w:r>
      <w:r w:rsidR="007F2F0E">
        <w:rPr>
          <w:lang w:val="en-US"/>
        </w:rPr>
        <w:t>behavior</w:t>
      </w:r>
      <w:r w:rsidR="00593C80">
        <w:rPr>
          <w:lang w:val="en-US"/>
        </w:rPr>
        <w:t xml:space="preserve"> of </w:t>
      </w:r>
      <w:proofErr w:type="gramStart"/>
      <w:r w:rsidR="0068477C">
        <w:rPr>
          <w:lang w:val="en-US"/>
        </w:rPr>
        <w:t>newly-formed</w:t>
      </w:r>
      <w:proofErr w:type="gramEnd"/>
      <w:r w:rsidR="0068477C">
        <w:rPr>
          <w:lang w:val="en-US"/>
        </w:rPr>
        <w:t xml:space="preserve"> sex chromosome </w:t>
      </w:r>
      <w:r w:rsidR="00A4107C">
        <w:rPr>
          <w:lang w:val="en-US"/>
        </w:rPr>
        <w:t xml:space="preserve">at species </w:t>
      </w:r>
      <w:r w:rsidR="00F54EA2">
        <w:rPr>
          <w:lang w:val="en-US"/>
        </w:rPr>
        <w:t>boundary</w:t>
      </w:r>
      <w:r w:rsidR="00A4107C">
        <w:rPr>
          <w:lang w:val="en-US"/>
        </w:rPr>
        <w:t xml:space="preserve">, </w:t>
      </w:r>
      <w:r w:rsidR="00485A05">
        <w:rPr>
          <w:lang w:val="en-US"/>
        </w:rPr>
        <w:t>we got to dissect</w:t>
      </w:r>
      <w:r w:rsidR="00EE3F75">
        <w:rPr>
          <w:lang w:val="en-US"/>
        </w:rPr>
        <w:t xml:space="preserve"> </w:t>
      </w:r>
      <w:r w:rsidR="00193F1C">
        <w:rPr>
          <w:lang w:val="en-US"/>
        </w:rPr>
        <w:t>effect</w:t>
      </w:r>
      <w:r w:rsidR="00EE3F75">
        <w:rPr>
          <w:lang w:val="en-US"/>
        </w:rPr>
        <w:t xml:space="preserve"> of </w:t>
      </w:r>
      <w:r w:rsidR="00193F1C">
        <w:rPr>
          <w:lang w:val="en-US"/>
        </w:rPr>
        <w:t xml:space="preserve">sex chromosome evolution on </w:t>
      </w:r>
      <w:r w:rsidR="00E9052D">
        <w:rPr>
          <w:lang w:val="en-US"/>
        </w:rPr>
        <w:t>introgression</w:t>
      </w:r>
      <w:r w:rsidR="00DE575A">
        <w:rPr>
          <w:lang w:val="en-US"/>
        </w:rPr>
        <w:t xml:space="preserve">. </w:t>
      </w:r>
      <w:r w:rsidR="000A18E9">
        <w:rPr>
          <w:lang w:val="en-US"/>
        </w:rPr>
        <w:t xml:space="preserve">As expected, the strong introgression barrier is within the </w:t>
      </w:r>
      <w:proofErr w:type="spellStart"/>
      <w:r w:rsidR="000A18E9">
        <w:rPr>
          <w:lang w:val="en-US"/>
        </w:rPr>
        <w:t>neosex</w:t>
      </w:r>
      <w:proofErr w:type="spellEnd"/>
      <w:r w:rsidR="000A18E9">
        <w:rPr>
          <w:lang w:val="en-US"/>
        </w:rPr>
        <w:t xml:space="preserve"> chromosome. </w:t>
      </w:r>
      <w:r w:rsidR="005804FC">
        <w:rPr>
          <w:lang w:val="en-US"/>
        </w:rPr>
        <w:t xml:space="preserve">The </w:t>
      </w:r>
      <w:r w:rsidR="00D540AF">
        <w:rPr>
          <w:lang w:val="en-US"/>
        </w:rPr>
        <w:t>barrier</w:t>
      </w:r>
      <w:r w:rsidR="005804FC">
        <w:rPr>
          <w:lang w:val="en-US"/>
        </w:rPr>
        <w:t xml:space="preserve"> cluster on Muller CD</w:t>
      </w:r>
      <w:r w:rsidR="009B5DEF">
        <w:rPr>
          <w:lang w:val="en-US"/>
        </w:rPr>
        <w:t xml:space="preserve"> (Fig. 5 B)</w:t>
      </w:r>
      <w:r w:rsidR="005804FC">
        <w:rPr>
          <w:lang w:val="en-US"/>
        </w:rPr>
        <w:t xml:space="preserve"> encompassing 10519 ancestry informative loci contains the only inversion between the sister species pair. </w:t>
      </w:r>
      <w:r w:rsidR="000A18E9">
        <w:rPr>
          <w:lang w:val="en-US"/>
        </w:rPr>
        <w:t>Interesting</w:t>
      </w:r>
      <w:r w:rsidR="00390084">
        <w:rPr>
          <w:lang w:val="en-US"/>
        </w:rPr>
        <w:t>ly</w:t>
      </w:r>
      <w:r w:rsidR="000A18E9">
        <w:rPr>
          <w:lang w:val="en-US"/>
        </w:rPr>
        <w:t xml:space="preserve">, </w:t>
      </w:r>
      <w:r w:rsidR="00806B59">
        <w:rPr>
          <w:lang w:val="en-US"/>
        </w:rPr>
        <w:t xml:space="preserve">the strength of the barrier effect within the </w:t>
      </w:r>
      <w:proofErr w:type="spellStart"/>
      <w:r w:rsidR="00806B59">
        <w:rPr>
          <w:lang w:val="en-US"/>
        </w:rPr>
        <w:t>neosex</w:t>
      </w:r>
      <w:proofErr w:type="spellEnd"/>
      <w:r w:rsidR="00806B59">
        <w:rPr>
          <w:lang w:val="en-US"/>
        </w:rPr>
        <w:t xml:space="preserve"> chromosome is significantly </w:t>
      </w:r>
      <w:r w:rsidR="00D04F19">
        <w:rPr>
          <w:lang w:val="en-US"/>
        </w:rPr>
        <w:t xml:space="preserve">negatively </w:t>
      </w:r>
      <w:r w:rsidR="00806B59">
        <w:rPr>
          <w:lang w:val="en-US"/>
        </w:rPr>
        <w:t xml:space="preserve">associated with </w:t>
      </w:r>
      <w:r w:rsidR="00FD1F47">
        <w:rPr>
          <w:lang w:val="en-US"/>
        </w:rPr>
        <w:t>local recombination rate</w:t>
      </w:r>
      <w:r w:rsidR="00146305">
        <w:rPr>
          <w:lang w:val="en-US"/>
        </w:rPr>
        <w:t xml:space="preserve"> (Fig. 5D)</w:t>
      </w:r>
      <w:r w:rsidR="00FD1F47">
        <w:rPr>
          <w:lang w:val="en-US"/>
        </w:rPr>
        <w:t xml:space="preserve">. </w:t>
      </w:r>
      <w:r w:rsidR="004E6A91">
        <w:rPr>
          <w:lang w:val="en-US"/>
        </w:rPr>
        <w:t xml:space="preserve">After the fusion of the sex chromosome </w:t>
      </w:r>
      <w:r w:rsidR="008E2E1D">
        <w:rPr>
          <w:lang w:val="en-US"/>
        </w:rPr>
        <w:t xml:space="preserve">and autosome forming the </w:t>
      </w:r>
      <w:proofErr w:type="spellStart"/>
      <w:r w:rsidR="008E2E1D">
        <w:rPr>
          <w:lang w:val="en-US"/>
        </w:rPr>
        <w:t>neosex</w:t>
      </w:r>
      <w:proofErr w:type="spellEnd"/>
      <w:r w:rsidR="008E2E1D">
        <w:rPr>
          <w:lang w:val="en-US"/>
        </w:rPr>
        <w:t xml:space="preserve"> chromosome, </w:t>
      </w:r>
      <w:r w:rsidR="00AF3436">
        <w:rPr>
          <w:lang w:val="en-US"/>
        </w:rPr>
        <w:t xml:space="preserve">reduction of </w:t>
      </w:r>
      <w:r w:rsidR="008E2E1D">
        <w:rPr>
          <w:lang w:val="en-US"/>
        </w:rPr>
        <w:t>recombination</w:t>
      </w:r>
      <w:r w:rsidR="00AF3436">
        <w:rPr>
          <w:lang w:val="en-US"/>
        </w:rPr>
        <w:t xml:space="preserve"> within the recombining pseudo-autosomal region is selected for t</w:t>
      </w:r>
      <w:r w:rsidR="00483699">
        <w:rPr>
          <w:lang w:val="en-US"/>
        </w:rPr>
        <w:t>o maintain</w:t>
      </w:r>
      <w:r w:rsidR="0010412C">
        <w:rPr>
          <w:lang w:val="en-US"/>
        </w:rPr>
        <w:t xml:space="preserve"> coupl</w:t>
      </w:r>
      <w:r w:rsidR="00483699">
        <w:rPr>
          <w:lang w:val="en-US"/>
        </w:rPr>
        <w:t>ing of</w:t>
      </w:r>
      <w:r w:rsidR="0010412C">
        <w:rPr>
          <w:lang w:val="en-US"/>
        </w:rPr>
        <w:t xml:space="preserve"> sexual antagonistic loci</w:t>
      </w:r>
      <w:r w:rsidR="00C60168">
        <w:rPr>
          <w:lang w:val="en-US"/>
        </w:rPr>
        <w:t xml:space="preserve"> </w:t>
      </w:r>
      <w:r w:rsidR="005E0486">
        <w:rPr>
          <w:lang w:val="en-US"/>
        </w:rPr>
        <w:fldChar w:fldCharType="begin" w:fldLock="1"/>
      </w:r>
      <w:r w:rsidR="00997DE5">
        <w:rPr>
          <w:lang w:val="en-US"/>
        </w:rPr>
        <w:instrText>ADDIN CSL_CITATION {"citationItems":[{"id":"ITEM-1","itemData":{"DOI":"10.1098/rstb.2016.0456","ISSN":"14712970","PMID":"29109220","abstract":"In species with genetic sex-determination, the chromosomes carrying the sex-determining genes have often evolved non-recombining regions and subsequently evolved the full set of characteristics denoted by the term ‘sex chromosomes’. These include size differences, creating chromosomal heteromorphism, and loss of gene functions from one member of the chromosome pair. Such characteristics and changes have been widely reviewed, and underlie molecular genetic approaches that can detect sex chromosome regions. This review deals mainly with the evolution of new non-recombining regions, focusing on how certain evolutionary situations select for suppressed recombination (rather than the proximate mechanisms causing suppressed recombination between sex chromosomes). Particularly important is the likely involvement of sexually antagonistic polymorphisms in genome regions closely linked to sex-determining loci. These may be responsible for the evolutionary strata of sex chromosomes that have repeatedly formed by recombination suppression evolving across large genome regions. More studies of recently evolved non-recombining sex-determining regions should help to test this hypothesis empirically, and may provide evidence about whether other situations can sometimes lead to sex-linked regions evolving. Similarities with other non-recombining genome regions are discussed briefly, to illustrate common features of the different cases, though no general properties apply to all of them.","author":[{"dropping-particle":"","family":"Charlesworth","given":"Deborah","non-dropping-particle":"","parse-names":false,"suffix":""}],"container-title":"Philosophical Transactions of the Royal Society B: Biological Sciences","id":"ITEM-1","issued":{"date-parts":[["2017"]]},"page":"20160456","title":"Evolution of recombination rates between sex chromosomes","type":"article-journal","volume":"372"},"uris":["http://www.mendeley.com/documents/?uuid=b5788119-d094-482d-ad25-8485dde98bf4"]},{"id":"ITEM-2","itemData":{"DOI":"10.1534/genetics.107.084012","ISSN":"00166731","PMID":"18562655","abstract":"Y chromosomes originate from ordinary autosomes and degenerate by accumulating deleterious mutations. This accumulation results from a lack of recombination on the Y and is driven by interference among deleterious mutations (Muller's ratchet and background selection) and the fixation of beneficial alleles (genetic hitchhiking). Here I show that the relative importance of these processes is expected to vary over the course of Y chromosome evolution due to changes in the number of active genes. The dominant mode of degeneration on a newly formed gene-rich Y chromosome is expected to be Muller's ratchet and/or background selection due to the large numbers of deleterious mutations arising in active genes. However, the relative importance of these modes of degeneration declines rapidly as active genes are lost. In contrast, the rate of degeneration due to hitchhiking is predicted to be highest on Y chromosomes containing an intermediate number of active genes. The temporal dynamics of these processes imply that a gradual restriction of recombination, as inferred in mammals, will increase the importance of genetic hitchhiking relative to Muller's ratchet and background selection. Copyright © 2008 by the Genetics Society of America.","author":[{"dropping-particle":"","family":"Bachtrog","given":"Doris","non-dropping-particle":"","parse-names":false,"suffix":""}],"container-title":"Genetics","id":"ITEM-2","issued":{"date-parts":[["2008"]]},"page":"1513-1525","title":"The temporal dynamics of processes underlying Y chromosome degeneration","type":"article-journal","volume":"179"},"uris":["http://www.mendeley.com/documents/?uuid=2d35d9c6-75ae-484a-9e4c-ebd2e299f811"]}],"mendeley":{"formattedCitation":"(17, 24)","plainTextFormattedCitation":"(17, 24)","previouslyFormattedCitation":"(17, 24)"},"properties":{"noteIndex":0},"schema":"https://github.com/citation-style-language/schema/raw/master/csl-citation.json"}</w:instrText>
      </w:r>
      <w:r w:rsidR="005E0486">
        <w:rPr>
          <w:lang w:val="en-US"/>
        </w:rPr>
        <w:fldChar w:fldCharType="separate"/>
      </w:r>
      <w:r w:rsidR="00ED214D" w:rsidRPr="00ED214D">
        <w:rPr>
          <w:noProof/>
          <w:lang w:val="en-US"/>
        </w:rPr>
        <w:t>(17, 24)</w:t>
      </w:r>
      <w:r w:rsidR="005E0486">
        <w:rPr>
          <w:lang w:val="en-US"/>
        </w:rPr>
        <w:fldChar w:fldCharType="end"/>
      </w:r>
      <w:r w:rsidR="0010412C">
        <w:rPr>
          <w:lang w:val="en-US"/>
        </w:rPr>
        <w:t xml:space="preserve">. </w:t>
      </w:r>
      <w:r w:rsidR="006E7A13">
        <w:rPr>
          <w:lang w:val="en-US"/>
        </w:rPr>
        <w:t xml:space="preserve">Such </w:t>
      </w:r>
      <w:proofErr w:type="gramStart"/>
      <w:r w:rsidR="006E7A13">
        <w:rPr>
          <w:lang w:val="en-US"/>
        </w:rPr>
        <w:t>step-wise</w:t>
      </w:r>
      <w:proofErr w:type="gramEnd"/>
      <w:r w:rsidR="006E7A13">
        <w:rPr>
          <w:lang w:val="en-US"/>
        </w:rPr>
        <w:t xml:space="preserve"> </w:t>
      </w:r>
      <w:r w:rsidR="00BF535E">
        <w:rPr>
          <w:lang w:val="en-US"/>
        </w:rPr>
        <w:t>suppression</w:t>
      </w:r>
      <w:r w:rsidR="006E7A13">
        <w:rPr>
          <w:lang w:val="en-US"/>
        </w:rPr>
        <w:t xml:space="preserve"> </w:t>
      </w:r>
      <w:r w:rsidR="00BF535E">
        <w:rPr>
          <w:lang w:val="en-US"/>
        </w:rPr>
        <w:t xml:space="preserve">of recombination rate </w:t>
      </w:r>
      <w:r w:rsidR="005E0486">
        <w:rPr>
          <w:lang w:val="en-US"/>
        </w:rPr>
        <w:t xml:space="preserve">can also </w:t>
      </w:r>
      <w:r w:rsidR="00072CA8">
        <w:rPr>
          <w:lang w:val="en-US"/>
        </w:rPr>
        <w:t xml:space="preserve">prevent </w:t>
      </w:r>
      <w:r w:rsidR="00C45C77">
        <w:rPr>
          <w:lang w:val="en-US"/>
        </w:rPr>
        <w:t xml:space="preserve">introgression of heterospecific </w:t>
      </w:r>
      <w:r w:rsidR="0018572D">
        <w:rPr>
          <w:lang w:val="en-US"/>
        </w:rPr>
        <w:t>variants</w:t>
      </w:r>
      <w:r w:rsidR="00090AD7">
        <w:rPr>
          <w:lang w:val="en-US"/>
        </w:rPr>
        <w:t xml:space="preserve">. </w:t>
      </w:r>
      <w:r w:rsidR="00C445F0">
        <w:rPr>
          <w:lang w:val="en-US"/>
        </w:rPr>
        <w:t xml:space="preserve">In addition, heterospecific </w:t>
      </w:r>
      <w:r w:rsidR="00672DBF">
        <w:rPr>
          <w:lang w:val="en-US"/>
        </w:rPr>
        <w:t xml:space="preserve">sexual antagonistic </w:t>
      </w:r>
      <w:r w:rsidR="000C2CFB">
        <w:rPr>
          <w:lang w:val="en-US"/>
        </w:rPr>
        <w:t xml:space="preserve">combinations </w:t>
      </w:r>
      <w:r w:rsidR="00C6494E">
        <w:rPr>
          <w:lang w:val="en-US"/>
        </w:rPr>
        <w:t xml:space="preserve">might be especially </w:t>
      </w:r>
      <w:r w:rsidR="0085004B">
        <w:rPr>
          <w:lang w:val="en-US"/>
        </w:rPr>
        <w:t>harmful</w:t>
      </w:r>
      <w:r w:rsidR="00CF7F2A">
        <w:rPr>
          <w:lang w:val="en-US"/>
        </w:rPr>
        <w:t>, leading to selection against hybrids. The relative paucity of (</w:t>
      </w:r>
      <w:proofErr w:type="spellStart"/>
      <w:r w:rsidR="00CF7F2A">
        <w:rPr>
          <w:lang w:val="en-US"/>
        </w:rPr>
        <w:t>nas</w:t>
      </w:r>
      <w:proofErr w:type="spellEnd"/>
      <w:r w:rsidR="00CF7F2A">
        <w:rPr>
          <w:lang w:val="en-US"/>
        </w:rPr>
        <w:t xml:space="preserve">, </w:t>
      </w:r>
      <w:proofErr w:type="spellStart"/>
      <w:r w:rsidR="00CF7F2A">
        <w:rPr>
          <w:lang w:val="en-US"/>
        </w:rPr>
        <w:t>neoY</w:t>
      </w:r>
      <w:proofErr w:type="spellEnd"/>
      <w:r w:rsidR="00CF7F2A">
        <w:rPr>
          <w:lang w:val="en-US"/>
        </w:rPr>
        <w:t xml:space="preserve">) individuals supports this idea. </w:t>
      </w:r>
    </w:p>
    <w:p w14:paraId="642188E1" w14:textId="77777777" w:rsidR="003F4DE7" w:rsidRDefault="003F4DE7" w:rsidP="007D0C68">
      <w:pPr>
        <w:ind w:firstLine="720"/>
        <w:rPr>
          <w:lang w:val="en-US"/>
        </w:rPr>
      </w:pPr>
    </w:p>
    <w:p w14:paraId="054F47A3" w14:textId="5A97F095" w:rsidR="007B6099" w:rsidRPr="00B92466" w:rsidRDefault="00B92466" w:rsidP="00D15389">
      <w:pPr>
        <w:rPr>
          <w:i/>
          <w:iCs/>
          <w:lang w:val="en-US"/>
        </w:rPr>
      </w:pPr>
      <w:r w:rsidRPr="00B92466">
        <w:rPr>
          <w:i/>
          <w:iCs/>
          <w:lang w:val="en-US"/>
        </w:rPr>
        <w:t>Asymmetrical introgression</w:t>
      </w:r>
      <w:r w:rsidR="00994EE2" w:rsidRPr="00B92466">
        <w:rPr>
          <w:i/>
          <w:iCs/>
          <w:lang w:val="en-US"/>
        </w:rPr>
        <w:tab/>
      </w:r>
    </w:p>
    <w:p w14:paraId="107B5E3B" w14:textId="670ADE2C" w:rsidR="00B92466" w:rsidRDefault="007D0C68" w:rsidP="00A968DF">
      <w:pPr>
        <w:ind w:firstLine="720"/>
        <w:rPr>
          <w:lang w:val="en-US"/>
        </w:rPr>
      </w:pPr>
      <w:r>
        <w:rPr>
          <w:lang w:val="en-US"/>
        </w:rPr>
        <w:t xml:space="preserve">In addition of barrier effect of </w:t>
      </w:r>
      <w:proofErr w:type="spellStart"/>
      <w:r>
        <w:rPr>
          <w:lang w:val="en-US"/>
        </w:rPr>
        <w:t>neosex</w:t>
      </w:r>
      <w:proofErr w:type="spellEnd"/>
      <w:r>
        <w:rPr>
          <w:lang w:val="en-US"/>
        </w:rPr>
        <w:t xml:space="preserve"> chromosome, we also observed asymmetrical introgression associated with the </w:t>
      </w:r>
      <w:proofErr w:type="spellStart"/>
      <w:r>
        <w:rPr>
          <w:lang w:val="en-US"/>
        </w:rPr>
        <w:t>neosex</w:t>
      </w:r>
      <w:proofErr w:type="spellEnd"/>
      <w:r>
        <w:rPr>
          <w:lang w:val="en-US"/>
        </w:rPr>
        <w:t xml:space="preserve"> chromosome. </w:t>
      </w:r>
      <w:r w:rsidR="004A17C9">
        <w:rPr>
          <w:lang w:val="en-US"/>
        </w:rPr>
        <w:t>Asymmetrical introgression</w:t>
      </w:r>
      <w:r w:rsidR="00847CDF">
        <w:rPr>
          <w:lang w:val="en-US"/>
        </w:rPr>
        <w:t xml:space="preserve"> (</w:t>
      </w:r>
      <w:proofErr w:type="spellStart"/>
      <w:r w:rsidR="00847CDF">
        <w:rPr>
          <w:lang w:val="en-US"/>
        </w:rPr>
        <w:t>alb</w:t>
      </w:r>
      <w:proofErr w:type="spellEnd"/>
      <w:r w:rsidR="00847CDF">
        <w:rPr>
          <w:lang w:val="en-US"/>
        </w:rPr>
        <w:t>-biased)</w:t>
      </w:r>
      <w:r w:rsidR="004A17C9">
        <w:rPr>
          <w:lang w:val="en-US"/>
        </w:rPr>
        <w:t xml:space="preserve"> is not simply explained by the reduction of recombination rate within the </w:t>
      </w:r>
      <w:proofErr w:type="spellStart"/>
      <w:r w:rsidR="004A17C9">
        <w:rPr>
          <w:lang w:val="en-US"/>
        </w:rPr>
        <w:t>neosex</w:t>
      </w:r>
      <w:proofErr w:type="spellEnd"/>
      <w:r w:rsidR="004A17C9">
        <w:rPr>
          <w:lang w:val="en-US"/>
        </w:rPr>
        <w:t xml:space="preserve"> chromosome. </w:t>
      </w:r>
      <w:r w:rsidR="005427DB">
        <w:rPr>
          <w:lang w:val="en-US"/>
        </w:rPr>
        <w:t xml:space="preserve">Interesting, such </w:t>
      </w:r>
      <w:proofErr w:type="spellStart"/>
      <w:r w:rsidR="005427DB">
        <w:rPr>
          <w:lang w:val="en-US"/>
        </w:rPr>
        <w:t>asymetricl</w:t>
      </w:r>
      <w:proofErr w:type="spellEnd"/>
      <w:r w:rsidR="005427DB">
        <w:rPr>
          <w:lang w:val="en-US"/>
        </w:rPr>
        <w:t xml:space="preserve"> introgression occurred in a sex-specific, stage-specific manner. The </w:t>
      </w:r>
      <w:r w:rsidR="00A64B92">
        <w:rPr>
          <w:lang w:val="en-US"/>
        </w:rPr>
        <w:t>M</w:t>
      </w:r>
      <w:r w:rsidR="002533D1">
        <w:rPr>
          <w:lang w:val="en-US"/>
        </w:rPr>
        <w:t xml:space="preserve">uller CD of hybrid females were predominantly </w:t>
      </w:r>
      <w:proofErr w:type="spellStart"/>
      <w:r w:rsidR="002533D1">
        <w:rPr>
          <w:lang w:val="en-US"/>
        </w:rPr>
        <w:t>alb</w:t>
      </w:r>
      <w:proofErr w:type="spellEnd"/>
      <w:r w:rsidR="002533D1">
        <w:rPr>
          <w:lang w:val="en-US"/>
        </w:rPr>
        <w:t>-like, while the male</w:t>
      </w:r>
      <w:r w:rsidR="003F0F8C">
        <w:rPr>
          <w:lang w:val="en-US"/>
        </w:rPr>
        <w:t xml:space="preserve"> hy</w:t>
      </w:r>
      <w:r w:rsidR="00C5464F">
        <w:rPr>
          <w:lang w:val="en-US"/>
        </w:rPr>
        <w:t xml:space="preserve">brids demonstrated even partition of </w:t>
      </w:r>
      <w:proofErr w:type="spellStart"/>
      <w:r w:rsidR="00C5464F">
        <w:rPr>
          <w:lang w:val="en-US"/>
        </w:rPr>
        <w:t>alb</w:t>
      </w:r>
      <w:proofErr w:type="spellEnd"/>
      <w:r w:rsidR="00C5464F">
        <w:rPr>
          <w:lang w:val="en-US"/>
        </w:rPr>
        <w:t xml:space="preserve"> and </w:t>
      </w:r>
      <w:proofErr w:type="spellStart"/>
      <w:r w:rsidR="00C5464F">
        <w:rPr>
          <w:lang w:val="en-US"/>
        </w:rPr>
        <w:t>nas</w:t>
      </w:r>
      <w:proofErr w:type="spellEnd"/>
      <w:r w:rsidR="00C5464F">
        <w:rPr>
          <w:lang w:val="en-US"/>
        </w:rPr>
        <w:t xml:space="preserve"> ancestries. However, at the last generation sampled, </w:t>
      </w:r>
      <w:proofErr w:type="spellStart"/>
      <w:r w:rsidR="002844D8">
        <w:rPr>
          <w:lang w:val="en-US"/>
        </w:rPr>
        <w:t>alb</w:t>
      </w:r>
      <w:proofErr w:type="spellEnd"/>
      <w:r w:rsidR="002844D8">
        <w:rPr>
          <w:lang w:val="en-US"/>
        </w:rPr>
        <w:t xml:space="preserve"> </w:t>
      </w:r>
      <w:proofErr w:type="spellStart"/>
      <w:r w:rsidR="002844D8">
        <w:rPr>
          <w:lang w:val="en-US"/>
        </w:rPr>
        <w:t>neosex</w:t>
      </w:r>
      <w:proofErr w:type="spellEnd"/>
      <w:r w:rsidR="002844D8">
        <w:rPr>
          <w:lang w:val="en-US"/>
        </w:rPr>
        <w:t xml:space="preserve"> chromosome became abundant</w:t>
      </w:r>
      <w:r w:rsidR="004A65E0">
        <w:rPr>
          <w:lang w:val="en-US"/>
        </w:rPr>
        <w:t xml:space="preserve">, </w:t>
      </w:r>
      <w:r w:rsidR="00BC3634">
        <w:rPr>
          <w:lang w:val="en-US"/>
        </w:rPr>
        <w:t xml:space="preserve">revealing </w:t>
      </w:r>
      <w:proofErr w:type="spellStart"/>
      <w:r w:rsidR="00BC3634">
        <w:rPr>
          <w:lang w:val="en-US"/>
        </w:rPr>
        <w:t>alb</w:t>
      </w:r>
      <w:proofErr w:type="spellEnd"/>
      <w:r w:rsidR="00BC3634">
        <w:rPr>
          <w:lang w:val="en-US"/>
        </w:rPr>
        <w:t xml:space="preserve">-biased introgression in males as well. </w:t>
      </w:r>
      <w:r w:rsidR="00B64B8B">
        <w:rPr>
          <w:lang w:val="en-US"/>
        </w:rPr>
        <w:t xml:space="preserve">The </w:t>
      </w:r>
      <w:proofErr w:type="spellStart"/>
      <w:r w:rsidR="00B64B8B">
        <w:rPr>
          <w:lang w:val="en-US"/>
        </w:rPr>
        <w:t>alb</w:t>
      </w:r>
      <w:proofErr w:type="spellEnd"/>
      <w:r w:rsidR="00B64B8B">
        <w:rPr>
          <w:lang w:val="en-US"/>
        </w:rPr>
        <w:t>-biased introgression</w:t>
      </w:r>
      <w:r w:rsidR="00B15A99">
        <w:rPr>
          <w:lang w:val="en-US"/>
        </w:rPr>
        <w:t xml:space="preserve"> within muller CD</w:t>
      </w:r>
      <w:r w:rsidR="00B64B8B">
        <w:rPr>
          <w:lang w:val="en-US"/>
        </w:rPr>
        <w:t xml:space="preserve"> </w:t>
      </w:r>
      <w:r w:rsidR="00A61CAB">
        <w:rPr>
          <w:lang w:val="en-US"/>
        </w:rPr>
        <w:t xml:space="preserve">might </w:t>
      </w:r>
      <w:r w:rsidR="00833FD2">
        <w:rPr>
          <w:lang w:val="en-US"/>
        </w:rPr>
        <w:t xml:space="preserve">suggest </w:t>
      </w:r>
      <w:r w:rsidR="00035E77">
        <w:rPr>
          <w:lang w:val="en-US"/>
        </w:rPr>
        <w:t xml:space="preserve">advantage </w:t>
      </w:r>
      <w:r w:rsidR="007D08CE">
        <w:rPr>
          <w:lang w:val="en-US"/>
        </w:rPr>
        <w:t xml:space="preserve">of </w:t>
      </w:r>
      <w:proofErr w:type="spellStart"/>
      <w:r w:rsidR="007D08CE">
        <w:rPr>
          <w:lang w:val="en-US"/>
        </w:rPr>
        <w:t>alb</w:t>
      </w:r>
      <w:proofErr w:type="spellEnd"/>
      <w:r w:rsidR="007D08CE">
        <w:rPr>
          <w:lang w:val="en-US"/>
        </w:rPr>
        <w:t xml:space="preserve"> variant over the </w:t>
      </w:r>
      <w:proofErr w:type="spellStart"/>
      <w:r w:rsidR="007D08CE">
        <w:rPr>
          <w:lang w:val="en-US"/>
        </w:rPr>
        <w:t>nas</w:t>
      </w:r>
      <w:proofErr w:type="spellEnd"/>
      <w:r w:rsidR="007D08CE">
        <w:rPr>
          <w:lang w:val="en-US"/>
        </w:rPr>
        <w:t xml:space="preserve"> variant.</w:t>
      </w:r>
      <w:r w:rsidR="006351EE">
        <w:rPr>
          <w:lang w:val="en-US"/>
        </w:rPr>
        <w:t xml:space="preserve"> </w:t>
      </w:r>
      <w:r w:rsidR="00CD0B96">
        <w:rPr>
          <w:lang w:val="en-US"/>
        </w:rPr>
        <w:t xml:space="preserve">The fused </w:t>
      </w:r>
      <w:proofErr w:type="spellStart"/>
      <w:r w:rsidR="00CA5DEA">
        <w:rPr>
          <w:lang w:val="en-US"/>
        </w:rPr>
        <w:t>alb</w:t>
      </w:r>
      <w:proofErr w:type="spellEnd"/>
      <w:r w:rsidR="00CA5DEA">
        <w:rPr>
          <w:lang w:val="en-US"/>
        </w:rPr>
        <w:t xml:space="preserve"> </w:t>
      </w:r>
      <w:proofErr w:type="spellStart"/>
      <w:r w:rsidR="000A47E3">
        <w:rPr>
          <w:lang w:val="en-US"/>
        </w:rPr>
        <w:t>neosex</w:t>
      </w:r>
      <w:proofErr w:type="spellEnd"/>
      <w:r w:rsidR="000A47E3">
        <w:rPr>
          <w:lang w:val="en-US"/>
        </w:rPr>
        <w:t xml:space="preserve"> chromosome is thought to be advantageous over the unfused primitive haplotype</w:t>
      </w:r>
      <w:r w:rsidR="00C30529">
        <w:rPr>
          <w:lang w:val="en-US"/>
        </w:rPr>
        <w:t xml:space="preserve"> </w:t>
      </w:r>
      <w:r w:rsidR="00836231">
        <w:rPr>
          <w:lang w:val="en-US"/>
        </w:rPr>
        <w:fldChar w:fldCharType="begin" w:fldLock="1"/>
      </w:r>
      <w:r w:rsidR="00B84CB2">
        <w:rPr>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836231">
        <w:rPr>
          <w:lang w:val="en-US"/>
        </w:rPr>
        <w:fldChar w:fldCharType="separate"/>
      </w:r>
      <w:r w:rsidR="00997DE5" w:rsidRPr="00997DE5">
        <w:rPr>
          <w:noProof/>
          <w:lang w:val="en-US"/>
        </w:rPr>
        <w:t>(15)</w:t>
      </w:r>
      <w:r w:rsidR="00836231">
        <w:rPr>
          <w:lang w:val="en-US"/>
        </w:rPr>
        <w:fldChar w:fldCharType="end"/>
      </w:r>
      <w:r w:rsidR="000A47E3">
        <w:rPr>
          <w:lang w:val="en-US"/>
        </w:rPr>
        <w:t xml:space="preserve">, because </w:t>
      </w:r>
      <w:r w:rsidR="00292F0D">
        <w:rPr>
          <w:lang w:val="en-US"/>
        </w:rPr>
        <w:t xml:space="preserve">otherwise the </w:t>
      </w:r>
      <w:proofErr w:type="spellStart"/>
      <w:r w:rsidR="00292F0D">
        <w:rPr>
          <w:lang w:val="en-US"/>
        </w:rPr>
        <w:t>neosex</w:t>
      </w:r>
      <w:proofErr w:type="spellEnd"/>
      <w:r w:rsidR="00292F0D">
        <w:rPr>
          <w:lang w:val="en-US"/>
        </w:rPr>
        <w:t xml:space="preserve"> chromosome</w:t>
      </w:r>
      <w:r w:rsidR="000A47E3">
        <w:rPr>
          <w:lang w:val="en-US"/>
        </w:rPr>
        <w:t xml:space="preserve"> would not </w:t>
      </w:r>
      <w:r w:rsidR="00101DC9">
        <w:rPr>
          <w:lang w:val="en-US"/>
        </w:rPr>
        <w:t>have increased to high frequency</w:t>
      </w:r>
      <w:r w:rsidR="00E96CF6">
        <w:rPr>
          <w:lang w:val="en-US"/>
        </w:rPr>
        <w:t>,</w:t>
      </w:r>
      <w:r w:rsidR="00101DC9">
        <w:rPr>
          <w:lang w:val="en-US"/>
        </w:rPr>
        <w:t xml:space="preserve"> given that</w:t>
      </w:r>
      <w:r w:rsidR="00BA3C48">
        <w:rPr>
          <w:lang w:val="en-US"/>
        </w:rPr>
        <w:t xml:space="preserve"> it has to </w:t>
      </w:r>
      <w:r w:rsidR="000A47E3">
        <w:rPr>
          <w:lang w:val="en-US"/>
        </w:rPr>
        <w:t>overcome the meiotic structural incompatibilit</w:t>
      </w:r>
      <w:r w:rsidR="002A5A15">
        <w:rPr>
          <w:lang w:val="en-US"/>
        </w:rPr>
        <w:t>y.</w:t>
      </w:r>
      <w:r w:rsidR="00C52E2A">
        <w:rPr>
          <w:lang w:val="en-US"/>
        </w:rPr>
        <w:t xml:space="preserve"> </w:t>
      </w:r>
      <w:r w:rsidR="00096E4A">
        <w:rPr>
          <w:lang w:val="en-US"/>
        </w:rPr>
        <w:t xml:space="preserve">This </w:t>
      </w:r>
      <w:r w:rsidR="005410B6">
        <w:rPr>
          <w:lang w:val="en-US"/>
        </w:rPr>
        <w:t xml:space="preserve">observation is also consistent with the fact that </w:t>
      </w:r>
      <w:r w:rsidR="006A0E45">
        <w:rPr>
          <w:lang w:val="en-US"/>
        </w:rPr>
        <w:t xml:space="preserve">advantageous </w:t>
      </w:r>
      <w:r w:rsidR="00D83BA5">
        <w:rPr>
          <w:lang w:val="en-US"/>
        </w:rPr>
        <w:t xml:space="preserve">parental </w:t>
      </w:r>
      <w:r w:rsidR="00E404D6">
        <w:rPr>
          <w:lang w:val="en-US"/>
        </w:rPr>
        <w:t xml:space="preserve">form </w:t>
      </w:r>
      <w:r w:rsidR="002C336F">
        <w:rPr>
          <w:lang w:val="en-US"/>
        </w:rPr>
        <w:t xml:space="preserve">tends to </w:t>
      </w:r>
      <w:r w:rsidR="003A0A78">
        <w:rPr>
          <w:lang w:val="en-US"/>
        </w:rPr>
        <w:t xml:space="preserve">be dominant in the hybrid genome </w:t>
      </w:r>
      <w:r w:rsidR="00B620C7" w:rsidRPr="00920014">
        <w:rPr>
          <w:lang w:val="en-US"/>
        </w:rPr>
        <w:fldChar w:fldCharType="begin" w:fldLock="1"/>
      </w:r>
      <w:r w:rsidR="00BE5D19">
        <w:rPr>
          <w:lang w:val="en-US"/>
        </w:rPr>
        <w:instrText>ADDIN CSL_CITATION {"citationItems":[{"id":"ITEM-1","itemData":{"DOI":"10.1534/genetics.119.302685","ISBN":"0000000165761","ISSN":"19432631","PMID":"31767631","abstract":"The consequences of hybridization are varied, ranging from the origin of new lineages, introgression of some genes between species, to the extinction of one of the hybridizing species. We generated replicate admixed populations between two pairs of sister species of Drosophila: D. simulans and D. mauritiana; and D. yakuba and D. santomea. Each pair consisted of a continental species and an island endemic. The admixed populations were maintained by random mating in discrete generations for over 20 generations. We assessed morphological, behavioral, and fitness-related traits from each replicate population periodically, and sequenced genomic DNA from the populations at generation 20. For both pairs of species, species-specific traits and their genomes regressed to those of the continental species. A few alleles from the island species persisted, but they tended to be proportionally rare among all sites in the genome and were rarely fixed within the populations. This paucity of alleles from the island species was particularly pronounced on the X-chromosome. These results indicate that nearly all foreign genes were quickly eliminated after hybridization and that selection against the minor species genome might be similar across experimental replicates.","author":[{"dropping-particle":"","family":"Matute","given":"Daniel R.","non-dropping-particle":"","parse-names":false,"suffix":""},{"dropping-particle":"","family":"Comeault","given":"Aaron A.","non-dropping-particle":"","parse-names":false,"suffix":""},{"dropping-particle":"","family":"Earley","given":"Eric","non-dropping-particle":"","parse-names":false,"suffix":""},{"dropping-particle":"","family":"Serrato-Capuchina","given":"Antonio","non-dropping-particle":"","parse-names":false,"suffix":""},{"dropping-particle":"","family":"Peede","given":"David","non-dropping-particle":"","parse-names":false,"suffix":""},{"dropping-particle":"","family":"Monroy-Eklund","given":"Anaïs","non-dropping-particle":"","parse-names":false,"suffix":""},{"dropping-particle":"","family":"Huang","given":"Wen","non-dropping-particle":"","parse-names":false,"suffix":""},{"dropping-particle":"","family":"Jones","given":"Corbin D.","non-dropping-particle":"","parse-names":false,"suffix":""},{"dropping-particle":"","family":"Mackay","given":"Trudy F.C.","non-dropping-particle":"","parse-names":false,"suffix":""},{"dropping-particle":"","family":"Coyne","given":"Jerry A.","non-dropping-particle":"","parse-names":false,"suffix":""}],"container-title":"Genetics","id":"ITEM-1","issue":"1","issued":{"date-parts":[["2020"]]},"page":"211-230","title":"Rapid and predictable evolution of admixed populations between two Drosophila species pairs","type":"article-journal","volume":"214"},"uris":["http://www.mendeley.com/documents/?uuid=ee79134d-4ce7-4156-a36f-bab34fd952d5"]}],"mendeley":{"formattedCitation":"(25)","plainTextFormattedCitation":"(25)","previouslyFormattedCitation":"(25)"},"properties":{"noteIndex":0},"schema":"https://github.com/citation-style-language/schema/raw/master/csl-citation.json"}</w:instrText>
      </w:r>
      <w:r w:rsidR="00B620C7" w:rsidRPr="00920014">
        <w:rPr>
          <w:lang w:val="en-US"/>
        </w:rPr>
        <w:fldChar w:fldCharType="separate"/>
      </w:r>
      <w:r w:rsidR="009D7499" w:rsidRPr="009D7499">
        <w:rPr>
          <w:noProof/>
          <w:lang w:val="en-US"/>
        </w:rPr>
        <w:t>(25)</w:t>
      </w:r>
      <w:r w:rsidR="00B620C7" w:rsidRPr="00920014">
        <w:rPr>
          <w:lang w:val="en-US"/>
        </w:rPr>
        <w:fldChar w:fldCharType="end"/>
      </w:r>
      <w:r w:rsidR="00B620C7" w:rsidRPr="00920014">
        <w:rPr>
          <w:lang w:val="en-US"/>
        </w:rPr>
        <w:t xml:space="preserve">. </w:t>
      </w:r>
    </w:p>
    <w:p w14:paraId="74C2498A" w14:textId="77777777" w:rsidR="00C20ECA" w:rsidRPr="00A968DF" w:rsidRDefault="00C20ECA" w:rsidP="00A968DF">
      <w:pPr>
        <w:ind w:firstLine="720"/>
        <w:rPr>
          <w:lang w:val="en-US"/>
        </w:rPr>
      </w:pPr>
    </w:p>
    <w:p w14:paraId="247AAABA" w14:textId="21899833" w:rsidR="007B6099" w:rsidRPr="007B6099" w:rsidRDefault="007B6099" w:rsidP="00D15389">
      <w:pPr>
        <w:rPr>
          <w:i/>
          <w:iCs/>
          <w:lang w:val="en-US"/>
        </w:rPr>
      </w:pPr>
      <w:proofErr w:type="gramStart"/>
      <w:r w:rsidRPr="007B6099">
        <w:rPr>
          <w:i/>
          <w:iCs/>
          <w:lang w:val="en-US"/>
        </w:rPr>
        <w:t>Step-wise</w:t>
      </w:r>
      <w:proofErr w:type="gramEnd"/>
      <w:r w:rsidRPr="007B6099">
        <w:rPr>
          <w:i/>
          <w:iCs/>
          <w:lang w:val="en-US"/>
        </w:rPr>
        <w:t xml:space="preserve"> </w:t>
      </w:r>
      <w:r w:rsidR="00F72D4F">
        <w:rPr>
          <w:i/>
          <w:iCs/>
          <w:lang w:val="en-US"/>
        </w:rPr>
        <w:t xml:space="preserve">prevalence of </w:t>
      </w:r>
      <w:r>
        <w:rPr>
          <w:i/>
          <w:iCs/>
          <w:lang w:val="en-US"/>
        </w:rPr>
        <w:t>neo-</w:t>
      </w:r>
      <w:r w:rsidR="00D17EAA">
        <w:rPr>
          <w:i/>
          <w:iCs/>
          <w:lang w:val="en-US"/>
        </w:rPr>
        <w:t>X and neo-Y</w:t>
      </w:r>
    </w:p>
    <w:p w14:paraId="7936BECF" w14:textId="06F3A4BB" w:rsidR="00550E35" w:rsidRPr="00920014" w:rsidRDefault="00012C99" w:rsidP="00F650A9">
      <w:pPr>
        <w:ind w:firstLine="720"/>
        <w:rPr>
          <w:lang w:val="en-US"/>
        </w:rPr>
      </w:pPr>
      <w:r>
        <w:rPr>
          <w:lang w:val="en-US"/>
        </w:rPr>
        <w:t>A</w:t>
      </w:r>
      <w:r w:rsidR="007D17BA">
        <w:rPr>
          <w:lang w:val="en-US"/>
        </w:rPr>
        <w:t xml:space="preserve">n interesting </w:t>
      </w:r>
      <w:r>
        <w:rPr>
          <w:lang w:val="en-US"/>
        </w:rPr>
        <w:t xml:space="preserve">side observation </w:t>
      </w:r>
      <w:r w:rsidR="007D17BA">
        <w:rPr>
          <w:lang w:val="en-US"/>
        </w:rPr>
        <w:t xml:space="preserve">of this study is the </w:t>
      </w:r>
      <w:proofErr w:type="gramStart"/>
      <w:r w:rsidR="007D17BA">
        <w:rPr>
          <w:lang w:val="en-US"/>
        </w:rPr>
        <w:t>step-wise</w:t>
      </w:r>
      <w:proofErr w:type="gramEnd"/>
      <w:r w:rsidR="007D17BA">
        <w:rPr>
          <w:lang w:val="en-US"/>
        </w:rPr>
        <w:t xml:space="preserve"> prevalence of (neo-X, neo-Y) haplotype in males. The (neo-X, </w:t>
      </w:r>
      <w:proofErr w:type="spellStart"/>
      <w:r w:rsidR="007D17BA">
        <w:rPr>
          <w:lang w:val="en-US"/>
        </w:rPr>
        <w:t>nas</w:t>
      </w:r>
      <w:proofErr w:type="spellEnd"/>
      <w:r w:rsidR="007D17BA">
        <w:rPr>
          <w:lang w:val="en-US"/>
        </w:rPr>
        <w:t xml:space="preserve">) was more prevalent in early generation hybrid males, but the (neo-X, neo-Y) haplotype blocks appeared in later generation hybrids. This is consistent with the step-wise evolutionary history of the </w:t>
      </w:r>
      <w:proofErr w:type="spellStart"/>
      <w:r w:rsidR="007D17BA">
        <w:rPr>
          <w:lang w:val="en-US"/>
        </w:rPr>
        <w:t>neosex</w:t>
      </w:r>
      <w:proofErr w:type="spellEnd"/>
      <w:r w:rsidR="007D17BA">
        <w:rPr>
          <w:lang w:val="en-US"/>
        </w:rPr>
        <w:t xml:space="preserve"> chromosome, in which the neo-X formed first and as it became prevalent, it facilitated the spread of neo-Y as </w:t>
      </w:r>
      <w:r w:rsidR="009B3F4D">
        <w:rPr>
          <w:lang w:val="en-US"/>
        </w:rPr>
        <w:t xml:space="preserve">its </w:t>
      </w:r>
      <w:r w:rsidR="007D17BA">
        <w:rPr>
          <w:lang w:val="en-US"/>
        </w:rPr>
        <w:t>meiotic pairing partner</w:t>
      </w:r>
      <w:r w:rsidR="003F3782">
        <w:rPr>
          <w:lang w:val="en-US"/>
        </w:rPr>
        <w:t xml:space="preserve"> </w:t>
      </w:r>
      <w:r w:rsidR="00F650A9">
        <w:rPr>
          <w:lang w:val="en-US"/>
        </w:rPr>
        <w:fldChar w:fldCharType="begin" w:fldLock="1"/>
      </w:r>
      <w:r w:rsidR="00B84CB2">
        <w:rPr>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F650A9">
        <w:rPr>
          <w:lang w:val="en-US"/>
        </w:rPr>
        <w:fldChar w:fldCharType="separate"/>
      </w:r>
      <w:r w:rsidR="00997DE5" w:rsidRPr="00997DE5">
        <w:rPr>
          <w:noProof/>
          <w:lang w:val="en-US"/>
        </w:rPr>
        <w:t>(15)</w:t>
      </w:r>
      <w:r w:rsidR="00F650A9">
        <w:rPr>
          <w:lang w:val="en-US"/>
        </w:rPr>
        <w:fldChar w:fldCharType="end"/>
      </w:r>
      <w:r w:rsidR="007D17BA">
        <w:rPr>
          <w:lang w:val="en-US"/>
        </w:rPr>
        <w:t xml:space="preserve">. </w:t>
      </w:r>
      <w:r w:rsidR="00550E35">
        <w:rPr>
          <w:lang w:val="en-US"/>
        </w:rPr>
        <w:t>Neo-</w:t>
      </w:r>
      <w:r w:rsidR="00D17EAA">
        <w:rPr>
          <w:lang w:val="en-US"/>
        </w:rPr>
        <w:t>Y</w:t>
      </w:r>
      <w:r w:rsidR="00550E35">
        <w:rPr>
          <w:lang w:val="en-US"/>
        </w:rPr>
        <w:t xml:space="preserve"> </w:t>
      </w:r>
      <w:r w:rsidR="00D17EAA">
        <w:rPr>
          <w:lang w:val="en-US"/>
        </w:rPr>
        <w:t xml:space="preserve">was almost absent in earlier </w:t>
      </w:r>
      <w:r w:rsidR="00550E35">
        <w:rPr>
          <w:lang w:val="en-US"/>
        </w:rPr>
        <w:t>generation</w:t>
      </w:r>
      <w:r w:rsidR="00D17EAA">
        <w:rPr>
          <w:lang w:val="en-US"/>
        </w:rPr>
        <w:t>s of</w:t>
      </w:r>
      <w:r w:rsidR="00627CA7">
        <w:rPr>
          <w:lang w:val="en-US"/>
        </w:rPr>
        <w:t xml:space="preserve"> male</w:t>
      </w:r>
      <w:r w:rsidR="00D17EAA">
        <w:rPr>
          <w:lang w:val="en-US"/>
        </w:rPr>
        <w:t xml:space="preserve"> hybrids, which could be due to </w:t>
      </w:r>
      <w:r w:rsidR="00B62170">
        <w:rPr>
          <w:lang w:val="en-US"/>
        </w:rPr>
        <w:t xml:space="preserve">the </w:t>
      </w:r>
      <w:r w:rsidR="00B22974">
        <w:rPr>
          <w:lang w:val="en-US"/>
        </w:rPr>
        <w:lastRenderedPageBreak/>
        <w:t>meiotic structural incompatibility</w:t>
      </w:r>
      <w:r w:rsidR="006405EB">
        <w:rPr>
          <w:lang w:val="en-US"/>
        </w:rPr>
        <w:t>, and can only become more abundant</w:t>
      </w:r>
      <w:r w:rsidR="00B22974">
        <w:rPr>
          <w:lang w:val="en-US"/>
        </w:rPr>
        <w:t xml:space="preserve"> </w:t>
      </w:r>
      <w:r w:rsidR="0020536A">
        <w:rPr>
          <w:lang w:val="en-US"/>
        </w:rPr>
        <w:t xml:space="preserve">when neo-X is more </w:t>
      </w:r>
      <w:r w:rsidR="004D5D51">
        <w:rPr>
          <w:lang w:val="en-US"/>
        </w:rPr>
        <w:t xml:space="preserve">common over </w:t>
      </w:r>
      <w:proofErr w:type="spellStart"/>
      <w:r w:rsidR="004D5D51">
        <w:rPr>
          <w:lang w:val="en-US"/>
        </w:rPr>
        <w:t>nas</w:t>
      </w:r>
      <w:proofErr w:type="spellEnd"/>
      <w:r w:rsidR="004D5D51">
        <w:rPr>
          <w:lang w:val="en-US"/>
        </w:rPr>
        <w:t xml:space="preserve">. </w:t>
      </w:r>
    </w:p>
    <w:p w14:paraId="4C0DFB57" w14:textId="4DD2325A" w:rsidR="00F61982" w:rsidRPr="00920014" w:rsidRDefault="002F6A18" w:rsidP="00D15389">
      <w:pPr>
        <w:rPr>
          <w:lang w:val="en-US"/>
        </w:rPr>
      </w:pPr>
      <w:r w:rsidRPr="00920014">
        <w:rPr>
          <w:lang w:val="en-US"/>
        </w:rPr>
        <w:tab/>
      </w:r>
    </w:p>
    <w:p w14:paraId="509A4F2D" w14:textId="77777777" w:rsidR="00D15389" w:rsidRPr="00920014" w:rsidRDefault="00D15389" w:rsidP="00D15389">
      <w:pPr>
        <w:rPr>
          <w:b/>
          <w:bCs/>
          <w:lang w:val="en-US"/>
        </w:rPr>
      </w:pPr>
    </w:p>
    <w:p w14:paraId="4ADC524E" w14:textId="77777777" w:rsidR="00D15389" w:rsidRPr="00920014" w:rsidRDefault="00D15389" w:rsidP="00D15389">
      <w:pPr>
        <w:rPr>
          <w:b/>
          <w:bCs/>
          <w:lang w:val="en-US"/>
        </w:rPr>
      </w:pPr>
      <w:r w:rsidRPr="00920014">
        <w:rPr>
          <w:b/>
          <w:bCs/>
          <w:lang w:val="en-US"/>
        </w:rPr>
        <w:t>Reference</w:t>
      </w:r>
    </w:p>
    <w:p w14:paraId="12390E96" w14:textId="0524AA34" w:rsidR="00B84CB2" w:rsidRPr="00B84CB2" w:rsidRDefault="00D15389" w:rsidP="00B84CB2">
      <w:pPr>
        <w:widowControl w:val="0"/>
        <w:autoSpaceDE w:val="0"/>
        <w:autoSpaceDN w:val="0"/>
        <w:adjustRightInd w:val="0"/>
        <w:ind w:left="640" w:hanging="640"/>
        <w:rPr>
          <w:noProof/>
          <w:lang w:val="en-US"/>
        </w:rPr>
      </w:pPr>
      <w:r w:rsidRPr="00920014">
        <w:rPr>
          <w:b/>
          <w:bCs/>
          <w:lang w:val="en-US"/>
        </w:rPr>
        <w:fldChar w:fldCharType="begin" w:fldLock="1"/>
      </w:r>
      <w:r w:rsidRPr="00920014">
        <w:rPr>
          <w:b/>
          <w:bCs/>
          <w:lang w:val="en-US"/>
        </w:rPr>
        <w:instrText xml:space="preserve">ADDIN Mendeley Bibliography CSL_BIBLIOGRAPHY </w:instrText>
      </w:r>
      <w:r w:rsidRPr="00920014">
        <w:rPr>
          <w:b/>
          <w:bCs/>
          <w:lang w:val="en-US"/>
        </w:rPr>
        <w:fldChar w:fldCharType="separate"/>
      </w:r>
      <w:r w:rsidR="00B84CB2" w:rsidRPr="00B84CB2">
        <w:rPr>
          <w:noProof/>
          <w:lang w:val="en-US"/>
        </w:rPr>
        <w:t xml:space="preserve">1. </w:t>
      </w:r>
      <w:r w:rsidR="00B84CB2" w:rsidRPr="00B84CB2">
        <w:rPr>
          <w:noProof/>
          <w:lang w:val="en-US"/>
        </w:rPr>
        <w:tab/>
        <w:t xml:space="preserve">C. Darwin, </w:t>
      </w:r>
      <w:r w:rsidR="00B84CB2" w:rsidRPr="00B84CB2">
        <w:rPr>
          <w:i/>
          <w:iCs/>
          <w:noProof/>
          <w:lang w:val="en-US"/>
        </w:rPr>
        <w:t>On the Origin of the Species</w:t>
      </w:r>
      <w:r w:rsidR="00B84CB2" w:rsidRPr="00B84CB2">
        <w:rPr>
          <w:noProof/>
          <w:lang w:val="en-US"/>
        </w:rPr>
        <w:t xml:space="preserve"> (1859).</w:t>
      </w:r>
    </w:p>
    <w:p w14:paraId="31F151AE"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2. </w:t>
      </w:r>
      <w:r w:rsidRPr="00B84CB2">
        <w:rPr>
          <w:noProof/>
          <w:lang w:val="en-US"/>
        </w:rPr>
        <w:tab/>
        <w:t xml:space="preserve">B. A. Payseur, L. H. Rieseberg, A genomic perspective on hybridization and speciation. </w:t>
      </w:r>
      <w:r w:rsidRPr="00B84CB2">
        <w:rPr>
          <w:i/>
          <w:iCs/>
          <w:noProof/>
          <w:lang w:val="en-US"/>
        </w:rPr>
        <w:t>Mol. Ecol.</w:t>
      </w:r>
      <w:r w:rsidRPr="00B84CB2">
        <w:rPr>
          <w:noProof/>
          <w:lang w:val="en-US"/>
        </w:rPr>
        <w:t xml:space="preserve"> (2016) https:/doi.org/10.1111/mec.13557.</w:t>
      </w:r>
    </w:p>
    <w:p w14:paraId="11D75B1A"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3. </w:t>
      </w:r>
      <w:r w:rsidRPr="00B84CB2">
        <w:rPr>
          <w:noProof/>
          <w:lang w:val="en-US"/>
        </w:rPr>
        <w:tab/>
        <w:t xml:space="preserve">P. Nosil, J. L. Feder, Genomic divergence during speciation: Causes and consequences. </w:t>
      </w:r>
      <w:r w:rsidRPr="00B84CB2">
        <w:rPr>
          <w:i/>
          <w:iCs/>
          <w:noProof/>
          <w:lang w:val="en-US"/>
        </w:rPr>
        <w:t>Philos. Trans. R. Soc. B Biol. Sci.</w:t>
      </w:r>
      <w:r w:rsidRPr="00B84CB2">
        <w:rPr>
          <w:noProof/>
          <w:lang w:val="en-US"/>
        </w:rPr>
        <w:t xml:space="preserve"> </w:t>
      </w:r>
      <w:r w:rsidRPr="00B84CB2">
        <w:rPr>
          <w:b/>
          <w:bCs/>
          <w:noProof/>
          <w:lang w:val="en-US"/>
        </w:rPr>
        <w:t>367</w:t>
      </w:r>
      <w:r w:rsidRPr="00B84CB2">
        <w:rPr>
          <w:noProof/>
          <w:lang w:val="en-US"/>
        </w:rPr>
        <w:t>, 332–42 (2012).</w:t>
      </w:r>
    </w:p>
    <w:p w14:paraId="0DCEB496"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4. </w:t>
      </w:r>
      <w:r w:rsidRPr="00B84CB2">
        <w:rPr>
          <w:noProof/>
          <w:lang w:val="en-US"/>
        </w:rPr>
        <w:tab/>
        <w:t xml:space="preserve">C. R. Campbell, J. W. Poelstra, A. D. Yoder, What is Speciation Genomics? The roles of ecology, gene flow, and genomic architecture in the formation of species. </w:t>
      </w:r>
      <w:r w:rsidRPr="00B84CB2">
        <w:rPr>
          <w:i/>
          <w:iCs/>
          <w:noProof/>
          <w:lang w:val="en-US"/>
        </w:rPr>
        <w:t>Biol. J. Linn. Soc.</w:t>
      </w:r>
      <w:r w:rsidRPr="00B84CB2">
        <w:rPr>
          <w:noProof/>
          <w:lang w:val="en-US"/>
        </w:rPr>
        <w:t xml:space="preserve"> </w:t>
      </w:r>
      <w:r w:rsidRPr="00B84CB2">
        <w:rPr>
          <w:b/>
          <w:bCs/>
          <w:noProof/>
          <w:lang w:val="en-US"/>
        </w:rPr>
        <w:t>124</w:t>
      </w:r>
      <w:r w:rsidRPr="00B84CB2">
        <w:rPr>
          <w:noProof/>
          <w:lang w:val="en-US"/>
        </w:rPr>
        <w:t>, 561–583 (2018).</w:t>
      </w:r>
    </w:p>
    <w:p w14:paraId="4DF2A48D"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5. </w:t>
      </w:r>
      <w:r w:rsidRPr="00B84CB2">
        <w:rPr>
          <w:noProof/>
          <w:lang w:val="en-US"/>
        </w:rPr>
        <w:tab/>
        <w:t xml:space="preserve">O. Seehausen, </w:t>
      </w:r>
      <w:r w:rsidRPr="00B84CB2">
        <w:rPr>
          <w:i/>
          <w:iCs/>
          <w:noProof/>
          <w:lang w:val="en-US"/>
        </w:rPr>
        <w:t>et al.</w:t>
      </w:r>
      <w:r w:rsidRPr="00B84CB2">
        <w:rPr>
          <w:noProof/>
          <w:lang w:val="en-US"/>
        </w:rPr>
        <w:t xml:space="preserve">, Genomics and the origin of species. </w:t>
      </w:r>
      <w:r w:rsidRPr="00B84CB2">
        <w:rPr>
          <w:i/>
          <w:iCs/>
          <w:noProof/>
          <w:lang w:val="en-US"/>
        </w:rPr>
        <w:t>Nat. Rev. Genet.</w:t>
      </w:r>
      <w:r w:rsidRPr="00B84CB2">
        <w:rPr>
          <w:noProof/>
          <w:lang w:val="en-US"/>
        </w:rPr>
        <w:t xml:space="preserve"> </w:t>
      </w:r>
      <w:r w:rsidRPr="00B84CB2">
        <w:rPr>
          <w:b/>
          <w:bCs/>
          <w:noProof/>
          <w:lang w:val="en-US"/>
        </w:rPr>
        <w:t>15</w:t>
      </w:r>
      <w:r w:rsidRPr="00B84CB2">
        <w:rPr>
          <w:noProof/>
          <w:lang w:val="en-US"/>
        </w:rPr>
        <w:t>, 176–192 (2014).</w:t>
      </w:r>
    </w:p>
    <w:p w14:paraId="709F88B1"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6. </w:t>
      </w:r>
      <w:r w:rsidRPr="00B84CB2">
        <w:rPr>
          <w:noProof/>
          <w:lang w:val="en-US"/>
        </w:rPr>
        <w:tab/>
        <w:t xml:space="preserve">D. C. Presgraves, Evaluating genomic signatures of “the large X-effect” during complex speciation. </w:t>
      </w:r>
      <w:r w:rsidRPr="00B84CB2">
        <w:rPr>
          <w:i/>
          <w:iCs/>
          <w:noProof/>
          <w:lang w:val="en-US"/>
        </w:rPr>
        <w:t>Mol. Ecol.</w:t>
      </w:r>
      <w:r w:rsidRPr="00B84CB2">
        <w:rPr>
          <w:noProof/>
          <w:lang w:val="en-US"/>
        </w:rPr>
        <w:t xml:space="preserve"> </w:t>
      </w:r>
      <w:r w:rsidRPr="00B84CB2">
        <w:rPr>
          <w:b/>
          <w:bCs/>
          <w:noProof/>
          <w:lang w:val="en-US"/>
        </w:rPr>
        <w:t>27</w:t>
      </w:r>
      <w:r w:rsidRPr="00B84CB2">
        <w:rPr>
          <w:noProof/>
          <w:lang w:val="en-US"/>
        </w:rPr>
        <w:t>, 3822–3830 (2018).</w:t>
      </w:r>
    </w:p>
    <w:p w14:paraId="334BD57A"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7. </w:t>
      </w:r>
      <w:r w:rsidRPr="00B84CB2">
        <w:rPr>
          <w:noProof/>
          <w:lang w:val="en-US"/>
        </w:rPr>
        <w:tab/>
        <w:t xml:space="preserve">J. P. Masly, D. C. Presgraves, High-resolution genome-wide dissection of the two rules of speciation in Drosophila. </w:t>
      </w:r>
      <w:r w:rsidRPr="00B84CB2">
        <w:rPr>
          <w:i/>
          <w:iCs/>
          <w:noProof/>
          <w:lang w:val="en-US"/>
        </w:rPr>
        <w:t>PLoS Biol.</w:t>
      </w:r>
      <w:r w:rsidRPr="00B84CB2">
        <w:rPr>
          <w:noProof/>
          <w:lang w:val="en-US"/>
        </w:rPr>
        <w:t xml:space="preserve"> </w:t>
      </w:r>
      <w:r w:rsidRPr="00B84CB2">
        <w:rPr>
          <w:b/>
          <w:bCs/>
          <w:noProof/>
          <w:lang w:val="en-US"/>
        </w:rPr>
        <w:t>5</w:t>
      </w:r>
      <w:r w:rsidRPr="00B84CB2">
        <w:rPr>
          <w:noProof/>
          <w:lang w:val="en-US"/>
        </w:rPr>
        <w:t>, e243 (2007).</w:t>
      </w:r>
    </w:p>
    <w:p w14:paraId="7F4987CD"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8. </w:t>
      </w:r>
      <w:r w:rsidRPr="00B84CB2">
        <w:rPr>
          <w:noProof/>
          <w:lang w:val="en-US"/>
        </w:rPr>
        <w:tab/>
        <w:t xml:space="preserve">M. J. O’Neill, R. J. O’Neill, Sex chromosome repeats tip the balance towards speciation. </w:t>
      </w:r>
      <w:r w:rsidRPr="00B84CB2">
        <w:rPr>
          <w:i/>
          <w:iCs/>
          <w:noProof/>
          <w:lang w:val="en-US"/>
        </w:rPr>
        <w:t>Mol. Ecol.</w:t>
      </w:r>
      <w:r w:rsidRPr="00B84CB2">
        <w:rPr>
          <w:noProof/>
          <w:lang w:val="en-US"/>
        </w:rPr>
        <w:t xml:space="preserve"> (2018) https:/doi.org/10.1111/mec.14577.</w:t>
      </w:r>
    </w:p>
    <w:p w14:paraId="42EBC58C"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9. </w:t>
      </w:r>
      <w:r w:rsidRPr="00B84CB2">
        <w:rPr>
          <w:noProof/>
          <w:lang w:val="en-US"/>
        </w:rPr>
        <w:tab/>
        <w:t xml:space="preserve">A. Qvarnström, R. I. Bailey, Speciation through evolution of sex-linked genes. </w:t>
      </w:r>
      <w:r w:rsidRPr="00B84CB2">
        <w:rPr>
          <w:i/>
          <w:iCs/>
          <w:noProof/>
          <w:lang w:val="en-US"/>
        </w:rPr>
        <w:t>Heredity (Edinb).</w:t>
      </w:r>
      <w:r w:rsidRPr="00B84CB2">
        <w:rPr>
          <w:noProof/>
          <w:lang w:val="en-US"/>
        </w:rPr>
        <w:t xml:space="preserve"> (2009) https:/doi.org/10.1038/hdy.2008.93.</w:t>
      </w:r>
    </w:p>
    <w:p w14:paraId="6A067249"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10. </w:t>
      </w:r>
      <w:r w:rsidRPr="00B84CB2">
        <w:rPr>
          <w:noProof/>
          <w:lang w:val="en-US"/>
        </w:rPr>
        <w:tab/>
        <w:t xml:space="preserve">D. Bachtrog, The speciation history of the Drosophila nasuta complex. </w:t>
      </w:r>
      <w:r w:rsidRPr="00B84CB2">
        <w:rPr>
          <w:i/>
          <w:iCs/>
          <w:noProof/>
          <w:lang w:val="en-US"/>
        </w:rPr>
        <w:t>Genet. Res.</w:t>
      </w:r>
      <w:r w:rsidRPr="00B84CB2">
        <w:rPr>
          <w:noProof/>
          <w:lang w:val="en-US"/>
        </w:rPr>
        <w:t xml:space="preserve"> </w:t>
      </w:r>
      <w:r w:rsidRPr="00B84CB2">
        <w:rPr>
          <w:b/>
          <w:bCs/>
          <w:noProof/>
          <w:lang w:val="en-US"/>
        </w:rPr>
        <w:t>88</w:t>
      </w:r>
      <w:r w:rsidRPr="00B84CB2">
        <w:rPr>
          <w:noProof/>
          <w:lang w:val="en-US"/>
        </w:rPr>
        <w:t>, 13–26 (2006).</w:t>
      </w:r>
    </w:p>
    <w:p w14:paraId="145B3FFA"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11. </w:t>
      </w:r>
      <w:r w:rsidRPr="00B84CB2">
        <w:rPr>
          <w:noProof/>
          <w:lang w:val="en-US"/>
        </w:rPr>
        <w:tab/>
        <w:t xml:space="preserve">H.-Y. Chang, F. J. Ayala, On the Origin of Incipient Reproductive Isolation: The Case of Drosophila albomicans and D. nasuta. </w:t>
      </w:r>
      <w:r w:rsidRPr="00B84CB2">
        <w:rPr>
          <w:i/>
          <w:iCs/>
          <w:noProof/>
          <w:lang w:val="en-US"/>
        </w:rPr>
        <w:t>Evolution (N. Y).</w:t>
      </w:r>
      <w:r w:rsidRPr="00B84CB2">
        <w:rPr>
          <w:noProof/>
          <w:lang w:val="en-US"/>
        </w:rPr>
        <w:t xml:space="preserve"> </w:t>
      </w:r>
      <w:r w:rsidRPr="00B84CB2">
        <w:rPr>
          <w:b/>
          <w:bCs/>
          <w:noProof/>
          <w:lang w:val="en-US"/>
        </w:rPr>
        <w:t>43</w:t>
      </w:r>
      <w:r w:rsidRPr="00B84CB2">
        <w:rPr>
          <w:noProof/>
          <w:lang w:val="en-US"/>
        </w:rPr>
        <w:t>, 11610–1624 (1989).</w:t>
      </w:r>
    </w:p>
    <w:p w14:paraId="0BB20B0D"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12. </w:t>
      </w:r>
      <w:r w:rsidRPr="00B84CB2">
        <w:rPr>
          <w:noProof/>
          <w:lang w:val="en-US"/>
        </w:rPr>
        <w:tab/>
        <w:t xml:space="preserve">K. I. Wakahama, </w:t>
      </w:r>
      <w:r w:rsidRPr="00B84CB2">
        <w:rPr>
          <w:i/>
          <w:iCs/>
          <w:noProof/>
          <w:lang w:val="en-US"/>
        </w:rPr>
        <w:t>et al.</w:t>
      </w:r>
      <w:r w:rsidRPr="00B84CB2">
        <w:rPr>
          <w:noProof/>
          <w:lang w:val="en-US"/>
        </w:rPr>
        <w:t xml:space="preserve">, Genetic studies of the Drosophila nasuta subgroup, with notes on distribution and morphology. </w:t>
      </w:r>
      <w:r w:rsidRPr="00B84CB2">
        <w:rPr>
          <w:i/>
          <w:iCs/>
          <w:noProof/>
          <w:lang w:val="en-US"/>
        </w:rPr>
        <w:t>Japanese J. Genet.</w:t>
      </w:r>
      <w:r w:rsidRPr="00B84CB2">
        <w:rPr>
          <w:noProof/>
          <w:lang w:val="en-US"/>
        </w:rPr>
        <w:t xml:space="preserve"> </w:t>
      </w:r>
      <w:r w:rsidRPr="00B84CB2">
        <w:rPr>
          <w:b/>
          <w:bCs/>
          <w:noProof/>
          <w:lang w:val="en-US"/>
        </w:rPr>
        <w:t>57</w:t>
      </w:r>
      <w:r w:rsidRPr="00B84CB2">
        <w:rPr>
          <w:noProof/>
          <w:lang w:val="en-US"/>
        </w:rPr>
        <w:t>, 113–141 (1982).</w:t>
      </w:r>
    </w:p>
    <w:p w14:paraId="485EB229"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13. </w:t>
      </w:r>
      <w:r w:rsidRPr="00B84CB2">
        <w:rPr>
          <w:noProof/>
          <w:lang w:val="en-US"/>
        </w:rPr>
        <w:tab/>
        <w:t xml:space="preserve">K. H. C. Wei, D. Bachtrog, Ancestral male recombination in Drosophila albomicans produced geographically restricted neo-Y chromosome haplotypes varying in age and onset of decay. </w:t>
      </w:r>
      <w:r w:rsidRPr="00B84CB2">
        <w:rPr>
          <w:i/>
          <w:iCs/>
          <w:noProof/>
          <w:lang w:val="en-US"/>
        </w:rPr>
        <w:t>PLoS Genet.</w:t>
      </w:r>
      <w:r w:rsidRPr="00B84CB2">
        <w:rPr>
          <w:noProof/>
          <w:lang w:val="en-US"/>
        </w:rPr>
        <w:t xml:space="preserve"> </w:t>
      </w:r>
      <w:r w:rsidRPr="00B84CB2">
        <w:rPr>
          <w:b/>
          <w:bCs/>
          <w:noProof/>
          <w:lang w:val="en-US"/>
        </w:rPr>
        <w:t>15</w:t>
      </w:r>
      <w:r w:rsidRPr="00B84CB2">
        <w:rPr>
          <w:noProof/>
          <w:lang w:val="en-US"/>
        </w:rPr>
        <w:t>, e1008502 (2019).</w:t>
      </w:r>
    </w:p>
    <w:p w14:paraId="73E5B0D3"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14. </w:t>
      </w:r>
      <w:r w:rsidRPr="00B84CB2">
        <w:rPr>
          <w:noProof/>
          <w:lang w:val="en-US"/>
        </w:rPr>
        <w:tab/>
        <w:t xml:space="preserve">T. Ohsako, T. Aotsuka, O. Kitagawa, The origins of the Japanese mainland population of Drosophila albomicans. </w:t>
      </w:r>
      <w:r w:rsidRPr="00B84CB2">
        <w:rPr>
          <w:i/>
          <w:iCs/>
          <w:noProof/>
          <w:lang w:val="en-US"/>
        </w:rPr>
        <w:t>Japanese J. Genet.</w:t>
      </w:r>
      <w:r w:rsidRPr="00B84CB2">
        <w:rPr>
          <w:noProof/>
          <w:lang w:val="en-US"/>
        </w:rPr>
        <w:t xml:space="preserve"> </w:t>
      </w:r>
      <w:r w:rsidRPr="00B84CB2">
        <w:rPr>
          <w:b/>
          <w:bCs/>
          <w:noProof/>
          <w:lang w:val="en-US"/>
        </w:rPr>
        <w:t>69</w:t>
      </w:r>
      <w:r w:rsidRPr="00B84CB2">
        <w:rPr>
          <w:noProof/>
          <w:lang w:val="en-US"/>
        </w:rPr>
        <w:t>, 183–194 (1994).</w:t>
      </w:r>
    </w:p>
    <w:p w14:paraId="4DBD7800"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15. </w:t>
      </w:r>
      <w:r w:rsidRPr="00B84CB2">
        <w:rPr>
          <w:noProof/>
          <w:lang w:val="en-US"/>
        </w:rPr>
        <w:tab/>
        <w:t xml:space="preserve">Y. C. Yu, F. J. Lin, H. Y. Chang, Stepwise chromosome evolution in Drosophila albomicans. </w:t>
      </w:r>
      <w:r w:rsidRPr="00B84CB2">
        <w:rPr>
          <w:i/>
          <w:iCs/>
          <w:noProof/>
          <w:lang w:val="en-US"/>
        </w:rPr>
        <w:t>Heredity (Edinb).</w:t>
      </w:r>
      <w:r w:rsidRPr="00B84CB2">
        <w:rPr>
          <w:noProof/>
          <w:lang w:val="en-US"/>
        </w:rPr>
        <w:t xml:space="preserve"> </w:t>
      </w:r>
      <w:r w:rsidRPr="00B84CB2">
        <w:rPr>
          <w:b/>
          <w:bCs/>
          <w:noProof/>
          <w:lang w:val="en-US"/>
        </w:rPr>
        <w:t>83</w:t>
      </w:r>
      <w:r w:rsidRPr="00B84CB2">
        <w:rPr>
          <w:noProof/>
          <w:lang w:val="en-US"/>
        </w:rPr>
        <w:t>, 39–45 (1999).</w:t>
      </w:r>
    </w:p>
    <w:p w14:paraId="78B180D2"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16. </w:t>
      </w:r>
      <w:r w:rsidRPr="00B84CB2">
        <w:rPr>
          <w:noProof/>
          <w:lang w:val="en-US"/>
        </w:rPr>
        <w:tab/>
        <w:t xml:space="preserve">K. Satomura, K. Tamura, Ancient male recombination shaped genetic diversity of Neo-Y Chromosome in drosophila albomicans. </w:t>
      </w:r>
      <w:r w:rsidRPr="00B84CB2">
        <w:rPr>
          <w:i/>
          <w:iCs/>
          <w:noProof/>
          <w:lang w:val="en-US"/>
        </w:rPr>
        <w:t>Mol. Biol. Evol.</w:t>
      </w:r>
      <w:r w:rsidRPr="00B84CB2">
        <w:rPr>
          <w:noProof/>
          <w:lang w:val="en-US"/>
        </w:rPr>
        <w:t xml:space="preserve"> </w:t>
      </w:r>
      <w:r w:rsidRPr="00B84CB2">
        <w:rPr>
          <w:b/>
          <w:bCs/>
          <w:noProof/>
          <w:lang w:val="en-US"/>
        </w:rPr>
        <w:t>33</w:t>
      </w:r>
      <w:r w:rsidRPr="00B84CB2">
        <w:rPr>
          <w:noProof/>
          <w:lang w:val="en-US"/>
        </w:rPr>
        <w:t>, 367–374 (2016).</w:t>
      </w:r>
    </w:p>
    <w:p w14:paraId="4CA7FCE9"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17. </w:t>
      </w:r>
      <w:r w:rsidRPr="00B84CB2">
        <w:rPr>
          <w:noProof/>
          <w:lang w:val="en-US"/>
        </w:rPr>
        <w:tab/>
        <w:t xml:space="preserve">D. Bachtrog, The temporal dynamics of processes underlying Y chromosome degeneration. </w:t>
      </w:r>
      <w:r w:rsidRPr="00B84CB2">
        <w:rPr>
          <w:i/>
          <w:iCs/>
          <w:noProof/>
          <w:lang w:val="en-US"/>
        </w:rPr>
        <w:t>Genetics</w:t>
      </w:r>
      <w:r w:rsidRPr="00B84CB2">
        <w:rPr>
          <w:noProof/>
          <w:lang w:val="en-US"/>
        </w:rPr>
        <w:t xml:space="preserve"> </w:t>
      </w:r>
      <w:r w:rsidRPr="00B84CB2">
        <w:rPr>
          <w:b/>
          <w:bCs/>
          <w:noProof/>
          <w:lang w:val="en-US"/>
        </w:rPr>
        <w:t>179</w:t>
      </w:r>
      <w:r w:rsidRPr="00B84CB2">
        <w:rPr>
          <w:noProof/>
          <w:lang w:val="en-US"/>
        </w:rPr>
        <w:t>, 1513–1525 (2008).</w:t>
      </w:r>
    </w:p>
    <w:p w14:paraId="639E63F7"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18. </w:t>
      </w:r>
      <w:r w:rsidRPr="00B84CB2">
        <w:rPr>
          <w:noProof/>
          <w:lang w:val="en-US"/>
        </w:rPr>
        <w:tab/>
        <w:t xml:space="preserve">H. Li, Aligning new-sequencing reads by BWA BWA : Burrows-Wheeler Aligner. </w:t>
      </w:r>
      <w:r w:rsidRPr="00B84CB2">
        <w:rPr>
          <w:i/>
          <w:iCs/>
          <w:noProof/>
          <w:lang w:val="en-US"/>
        </w:rPr>
        <w:t>Slides</w:t>
      </w:r>
      <w:r w:rsidRPr="00B84CB2">
        <w:rPr>
          <w:noProof/>
          <w:lang w:val="en-US"/>
        </w:rPr>
        <w:t xml:space="preserve"> (2010) https:/doi.org/10.1002/pssa.200673542.</w:t>
      </w:r>
    </w:p>
    <w:p w14:paraId="4E6DD518"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19. </w:t>
      </w:r>
      <w:r w:rsidRPr="00B84CB2">
        <w:rPr>
          <w:noProof/>
          <w:lang w:val="en-US"/>
        </w:rPr>
        <w:tab/>
        <w:t xml:space="preserve">Z. Gompert, C. A. Buerkle, Bayesian estimation of genomic clines. </w:t>
      </w:r>
      <w:r w:rsidRPr="00B84CB2">
        <w:rPr>
          <w:i/>
          <w:iCs/>
          <w:noProof/>
          <w:lang w:val="en-US"/>
        </w:rPr>
        <w:t>Mol. Ecol.</w:t>
      </w:r>
      <w:r w:rsidRPr="00B84CB2">
        <w:rPr>
          <w:noProof/>
          <w:lang w:val="en-US"/>
        </w:rPr>
        <w:t xml:space="preserve"> </w:t>
      </w:r>
      <w:r w:rsidRPr="00B84CB2">
        <w:rPr>
          <w:b/>
          <w:bCs/>
          <w:noProof/>
          <w:lang w:val="en-US"/>
        </w:rPr>
        <w:t>20</w:t>
      </w:r>
      <w:r w:rsidRPr="00B84CB2">
        <w:rPr>
          <w:noProof/>
          <w:lang w:val="en-US"/>
        </w:rPr>
        <w:t>, 2111–2127 (2011).</w:t>
      </w:r>
    </w:p>
    <w:p w14:paraId="6694D5CE"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20. </w:t>
      </w:r>
      <w:r w:rsidRPr="00B84CB2">
        <w:rPr>
          <w:noProof/>
          <w:lang w:val="en-US"/>
        </w:rPr>
        <w:tab/>
        <w:t xml:space="preserve">E. Forgy, Cluster analysis of multivariate data : efficiency versus interpretability of classifications. </w:t>
      </w:r>
      <w:r w:rsidRPr="00B84CB2">
        <w:rPr>
          <w:i/>
          <w:iCs/>
          <w:noProof/>
          <w:lang w:val="en-US"/>
        </w:rPr>
        <w:t>Biometrics</w:t>
      </w:r>
      <w:r w:rsidRPr="00B84CB2">
        <w:rPr>
          <w:noProof/>
          <w:lang w:val="en-US"/>
        </w:rPr>
        <w:t xml:space="preserve"> </w:t>
      </w:r>
      <w:r w:rsidRPr="00B84CB2">
        <w:rPr>
          <w:b/>
          <w:bCs/>
          <w:noProof/>
          <w:lang w:val="en-US"/>
        </w:rPr>
        <w:t>21</w:t>
      </w:r>
      <w:r w:rsidRPr="00B84CB2">
        <w:rPr>
          <w:noProof/>
          <w:lang w:val="en-US"/>
        </w:rPr>
        <w:t>, 768–769 (1965).</w:t>
      </w:r>
    </w:p>
    <w:p w14:paraId="76DB22BD"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lastRenderedPageBreak/>
        <w:t xml:space="preserve">21. </w:t>
      </w:r>
      <w:r w:rsidRPr="00B84CB2">
        <w:rPr>
          <w:noProof/>
          <w:lang w:val="en-US"/>
        </w:rPr>
        <w:tab/>
        <w:t xml:space="preserve">D. M. Bates, M. Maechler, B. Bolker, S. Walker, lme4: linear mixed-effects models using S4 classes. </w:t>
      </w:r>
      <w:r w:rsidRPr="00B84CB2">
        <w:rPr>
          <w:i/>
          <w:iCs/>
          <w:noProof/>
          <w:lang w:val="en-US"/>
        </w:rPr>
        <w:t>J. Stat. Softw.</w:t>
      </w:r>
      <w:r w:rsidRPr="00B84CB2">
        <w:rPr>
          <w:noProof/>
          <w:lang w:val="en-US"/>
        </w:rPr>
        <w:t xml:space="preserve"> </w:t>
      </w:r>
      <w:r w:rsidRPr="00B84CB2">
        <w:rPr>
          <w:b/>
          <w:bCs/>
          <w:noProof/>
          <w:lang w:val="en-US"/>
        </w:rPr>
        <w:t>67</w:t>
      </w:r>
      <w:r w:rsidRPr="00B84CB2">
        <w:rPr>
          <w:noProof/>
          <w:lang w:val="en-US"/>
        </w:rPr>
        <w:t>, 1:48 (2015).</w:t>
      </w:r>
    </w:p>
    <w:p w14:paraId="4FD0A3DF"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22. </w:t>
      </w:r>
      <w:r w:rsidRPr="00B84CB2">
        <w:rPr>
          <w:noProof/>
          <w:lang w:val="en-US"/>
        </w:rPr>
        <w:tab/>
        <w:t xml:space="preserve">D. E. Irwin, Sex chromosomes and speciation in birds and other ZW systems. </w:t>
      </w:r>
      <w:r w:rsidRPr="00B84CB2">
        <w:rPr>
          <w:i/>
          <w:iCs/>
          <w:noProof/>
          <w:lang w:val="en-US"/>
        </w:rPr>
        <w:t>Mol. Ecol.</w:t>
      </w:r>
      <w:r w:rsidRPr="00B84CB2">
        <w:rPr>
          <w:noProof/>
          <w:lang w:val="en-US"/>
        </w:rPr>
        <w:t xml:space="preserve"> (2018) https:/doi.org/10.1111/mec.14537.</w:t>
      </w:r>
    </w:p>
    <w:p w14:paraId="122B7B8E"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23. </w:t>
      </w:r>
      <w:r w:rsidRPr="00B84CB2">
        <w:rPr>
          <w:noProof/>
          <w:lang w:val="en-US"/>
        </w:rPr>
        <w:tab/>
        <w:t xml:space="preserve">B. Charlesworth, J. A. Coyne, N. H. Barton, The relative rates of evolution of sex chromosomes and autosomes. </w:t>
      </w:r>
      <w:r w:rsidRPr="00B84CB2">
        <w:rPr>
          <w:i/>
          <w:iCs/>
          <w:noProof/>
          <w:lang w:val="en-US"/>
        </w:rPr>
        <w:t>Am. Nat.</w:t>
      </w:r>
      <w:r w:rsidRPr="00B84CB2">
        <w:rPr>
          <w:noProof/>
          <w:lang w:val="en-US"/>
        </w:rPr>
        <w:t xml:space="preserve"> </w:t>
      </w:r>
      <w:r w:rsidRPr="00B84CB2">
        <w:rPr>
          <w:b/>
          <w:bCs/>
          <w:noProof/>
          <w:lang w:val="en-US"/>
        </w:rPr>
        <w:t>130</w:t>
      </w:r>
      <w:r w:rsidRPr="00B84CB2">
        <w:rPr>
          <w:noProof/>
          <w:lang w:val="en-US"/>
        </w:rPr>
        <w:t>, 113–146 (1987).</w:t>
      </w:r>
    </w:p>
    <w:p w14:paraId="292FAC63" w14:textId="77777777" w:rsidR="00B84CB2" w:rsidRPr="00B84CB2" w:rsidRDefault="00B84CB2" w:rsidP="00B84CB2">
      <w:pPr>
        <w:widowControl w:val="0"/>
        <w:autoSpaceDE w:val="0"/>
        <w:autoSpaceDN w:val="0"/>
        <w:adjustRightInd w:val="0"/>
        <w:ind w:left="640" w:hanging="640"/>
        <w:rPr>
          <w:noProof/>
          <w:lang w:val="en-US"/>
        </w:rPr>
      </w:pPr>
      <w:r w:rsidRPr="00B84CB2">
        <w:rPr>
          <w:noProof/>
          <w:lang w:val="en-US"/>
        </w:rPr>
        <w:t xml:space="preserve">24. </w:t>
      </w:r>
      <w:r w:rsidRPr="00B84CB2">
        <w:rPr>
          <w:noProof/>
          <w:lang w:val="en-US"/>
        </w:rPr>
        <w:tab/>
        <w:t xml:space="preserve">D. Charlesworth, Evolution of recombination rates between sex chromosomes. </w:t>
      </w:r>
      <w:r w:rsidRPr="00B84CB2">
        <w:rPr>
          <w:i/>
          <w:iCs/>
          <w:noProof/>
          <w:lang w:val="en-US"/>
        </w:rPr>
        <w:t>Philos. Trans. R. Soc. B Biol. Sci.</w:t>
      </w:r>
      <w:r w:rsidRPr="00B84CB2">
        <w:rPr>
          <w:noProof/>
          <w:lang w:val="en-US"/>
        </w:rPr>
        <w:t xml:space="preserve"> </w:t>
      </w:r>
      <w:r w:rsidRPr="00B84CB2">
        <w:rPr>
          <w:b/>
          <w:bCs/>
          <w:noProof/>
          <w:lang w:val="en-US"/>
        </w:rPr>
        <w:t>372</w:t>
      </w:r>
      <w:r w:rsidRPr="00B84CB2">
        <w:rPr>
          <w:noProof/>
          <w:lang w:val="en-US"/>
        </w:rPr>
        <w:t>, 20160456 (2017).</w:t>
      </w:r>
    </w:p>
    <w:p w14:paraId="24F5157A" w14:textId="77777777" w:rsidR="00B84CB2" w:rsidRPr="00B84CB2" w:rsidRDefault="00B84CB2" w:rsidP="00B84CB2">
      <w:pPr>
        <w:widowControl w:val="0"/>
        <w:autoSpaceDE w:val="0"/>
        <w:autoSpaceDN w:val="0"/>
        <w:adjustRightInd w:val="0"/>
        <w:ind w:left="640" w:hanging="640"/>
        <w:rPr>
          <w:noProof/>
        </w:rPr>
      </w:pPr>
      <w:r w:rsidRPr="00B84CB2">
        <w:rPr>
          <w:noProof/>
          <w:lang w:val="en-US"/>
        </w:rPr>
        <w:t xml:space="preserve">25. </w:t>
      </w:r>
      <w:r w:rsidRPr="00B84CB2">
        <w:rPr>
          <w:noProof/>
          <w:lang w:val="en-US"/>
        </w:rPr>
        <w:tab/>
        <w:t xml:space="preserve">D. R. Matute, </w:t>
      </w:r>
      <w:r w:rsidRPr="00B84CB2">
        <w:rPr>
          <w:i/>
          <w:iCs/>
          <w:noProof/>
          <w:lang w:val="en-US"/>
        </w:rPr>
        <w:t>et al.</w:t>
      </w:r>
      <w:r w:rsidRPr="00B84CB2">
        <w:rPr>
          <w:noProof/>
          <w:lang w:val="en-US"/>
        </w:rPr>
        <w:t xml:space="preserve">, Rapid and predictable evolution of admixed populations between two Drosophila species pairs. </w:t>
      </w:r>
      <w:r w:rsidRPr="00B84CB2">
        <w:rPr>
          <w:i/>
          <w:iCs/>
          <w:noProof/>
          <w:lang w:val="en-US"/>
        </w:rPr>
        <w:t>Genetics</w:t>
      </w:r>
      <w:r w:rsidRPr="00B84CB2">
        <w:rPr>
          <w:noProof/>
          <w:lang w:val="en-US"/>
        </w:rPr>
        <w:t xml:space="preserve"> </w:t>
      </w:r>
      <w:r w:rsidRPr="00B84CB2">
        <w:rPr>
          <w:b/>
          <w:bCs/>
          <w:noProof/>
          <w:lang w:val="en-US"/>
        </w:rPr>
        <w:t>214</w:t>
      </w:r>
      <w:r w:rsidRPr="00B84CB2">
        <w:rPr>
          <w:noProof/>
          <w:lang w:val="en-US"/>
        </w:rPr>
        <w:t>, 211–230 (2020).</w:t>
      </w:r>
    </w:p>
    <w:p w14:paraId="5F9BDF84" w14:textId="6945B60B" w:rsidR="006C11B1" w:rsidRPr="00920014" w:rsidRDefault="00D15389" w:rsidP="00B84CB2">
      <w:pPr>
        <w:widowControl w:val="0"/>
        <w:autoSpaceDE w:val="0"/>
        <w:autoSpaceDN w:val="0"/>
        <w:adjustRightInd w:val="0"/>
        <w:ind w:left="640" w:hanging="640"/>
        <w:rPr>
          <w:b/>
          <w:bCs/>
          <w:lang w:val="en-US" w:eastAsia="zh-TW"/>
        </w:rPr>
      </w:pPr>
      <w:r w:rsidRPr="00920014">
        <w:rPr>
          <w:b/>
          <w:bCs/>
          <w:lang w:val="en-US"/>
        </w:rPr>
        <w:fldChar w:fldCharType="end"/>
      </w:r>
    </w:p>
    <w:p w14:paraId="2E1C6D13" w14:textId="77777777" w:rsidR="00D15389" w:rsidRPr="00920014" w:rsidRDefault="00D15389" w:rsidP="00084C12">
      <w:pPr>
        <w:rPr>
          <w:b/>
          <w:bCs/>
          <w:lang w:val="en-US"/>
        </w:rPr>
      </w:pPr>
    </w:p>
    <w:p w14:paraId="3F42A6AE" w14:textId="77777777" w:rsidR="00D15389" w:rsidRPr="00920014" w:rsidRDefault="00D15389" w:rsidP="00084C12">
      <w:pPr>
        <w:rPr>
          <w:b/>
          <w:bCs/>
          <w:lang w:val="en-US"/>
        </w:rPr>
      </w:pPr>
    </w:p>
    <w:p w14:paraId="3A86AC9A" w14:textId="68C74709" w:rsidR="00FA115F" w:rsidRPr="00920014" w:rsidRDefault="00FA115F" w:rsidP="00084C12">
      <w:pPr>
        <w:rPr>
          <w:b/>
          <w:bCs/>
          <w:lang w:val="en-US"/>
        </w:rPr>
      </w:pPr>
      <w:r w:rsidRPr="00920014">
        <w:rPr>
          <w:b/>
          <w:bCs/>
          <w:lang w:val="en-US"/>
        </w:rPr>
        <w:t xml:space="preserve">Supplementary </w:t>
      </w:r>
    </w:p>
    <w:p w14:paraId="3FFD1017" w14:textId="724DA6D6" w:rsidR="00FA115F" w:rsidRPr="00920014" w:rsidRDefault="00FA115F" w:rsidP="00084C12">
      <w:pPr>
        <w:rPr>
          <w:b/>
          <w:bCs/>
          <w:lang w:val="en-US" w:eastAsia="zh-TW"/>
        </w:rPr>
      </w:pPr>
    </w:p>
    <w:p w14:paraId="52F174D0" w14:textId="02A32177" w:rsidR="00896375" w:rsidRPr="00920014" w:rsidRDefault="004E23F7" w:rsidP="00084C12">
      <w:pPr>
        <w:rPr>
          <w:lang w:val="en-US" w:eastAsia="zh-TW"/>
        </w:rPr>
      </w:pPr>
      <w:r>
        <w:rPr>
          <w:b/>
          <w:bCs/>
          <w:lang w:val="en-US" w:eastAsia="zh-TW"/>
        </w:rPr>
        <w:t>Fig.</w:t>
      </w:r>
      <w:r w:rsidR="00896375" w:rsidRPr="00920014">
        <w:rPr>
          <w:b/>
          <w:bCs/>
          <w:lang w:val="en-US" w:eastAsia="zh-TW"/>
        </w:rPr>
        <w:t xml:space="preserve"> S1</w:t>
      </w:r>
      <w:r w:rsidR="00896375" w:rsidRPr="00920014">
        <w:rPr>
          <w:lang w:val="en-US" w:eastAsia="zh-TW"/>
        </w:rPr>
        <w:t xml:space="preserve"> </w:t>
      </w:r>
      <w:r w:rsidR="004A40D4" w:rsidRPr="00920014">
        <w:rPr>
          <w:lang w:val="en-US" w:eastAsia="zh-TW"/>
        </w:rPr>
        <w:t>A</w:t>
      </w:r>
      <w:r w:rsidR="00896375" w:rsidRPr="00920014">
        <w:rPr>
          <w:lang w:val="en-US" w:eastAsia="zh-TW"/>
        </w:rPr>
        <w:t>ncestry haplotypes</w:t>
      </w:r>
      <w:r w:rsidR="00AE1082" w:rsidRPr="00920014">
        <w:rPr>
          <w:lang w:val="en-US" w:eastAsia="zh-TW"/>
        </w:rPr>
        <w:t xml:space="preserve">, each column is a SNP, each row is an individual. </w:t>
      </w:r>
    </w:p>
    <w:p w14:paraId="745FB536" w14:textId="2B8D99AF" w:rsidR="00B90053" w:rsidRPr="00920014" w:rsidRDefault="00B90053" w:rsidP="00084C12">
      <w:pPr>
        <w:rPr>
          <w:lang w:val="en-US" w:eastAsia="zh-TW"/>
        </w:rPr>
      </w:pPr>
    </w:p>
    <w:p w14:paraId="42FAE476" w14:textId="1E9EF9E5" w:rsidR="004A40D4" w:rsidRDefault="004E23F7" w:rsidP="004A40D4">
      <w:pPr>
        <w:rPr>
          <w:lang w:val="en-US" w:eastAsia="zh-TW"/>
        </w:rPr>
      </w:pPr>
      <w:r>
        <w:rPr>
          <w:b/>
          <w:bCs/>
          <w:lang w:val="en-US" w:eastAsia="zh-TW"/>
        </w:rPr>
        <w:t>Fig.</w:t>
      </w:r>
      <w:r w:rsidR="004A40D4" w:rsidRPr="00920014">
        <w:rPr>
          <w:b/>
          <w:bCs/>
          <w:lang w:val="en-US" w:eastAsia="zh-TW"/>
        </w:rPr>
        <w:t xml:space="preserve"> S2</w:t>
      </w:r>
      <w:r w:rsidR="004A40D4" w:rsidRPr="00920014">
        <w:rPr>
          <w:lang w:val="en-US" w:eastAsia="zh-TW"/>
        </w:rPr>
        <w:t xml:space="preserve"> ancestry haplotypes</w:t>
      </w:r>
      <w:r w:rsidR="001152AA" w:rsidRPr="00920014">
        <w:rPr>
          <w:lang w:val="en-US" w:eastAsia="zh-TW"/>
        </w:rPr>
        <w:t xml:space="preserve"> after imputation,</w:t>
      </w:r>
      <w:r w:rsidR="004A40D4" w:rsidRPr="00920014">
        <w:rPr>
          <w:lang w:val="en-US" w:eastAsia="zh-TW"/>
        </w:rPr>
        <w:t xml:space="preserve"> each column is a SNP, each row is an individual. </w:t>
      </w:r>
      <w:r w:rsidR="00325CEF" w:rsidRPr="00920014">
        <w:rPr>
          <w:lang w:val="en-US" w:eastAsia="zh-TW"/>
        </w:rPr>
        <w:t xml:space="preserve">The generation number is on the right side. </w:t>
      </w:r>
    </w:p>
    <w:p w14:paraId="321D37F3" w14:textId="25F8263E" w:rsidR="000E37F5" w:rsidRDefault="000E37F5" w:rsidP="004A40D4">
      <w:pPr>
        <w:rPr>
          <w:lang w:val="en-US" w:eastAsia="zh-TW"/>
        </w:rPr>
      </w:pPr>
    </w:p>
    <w:p w14:paraId="1667EDBB" w14:textId="77777777" w:rsidR="000E37F5" w:rsidRDefault="000E37F5" w:rsidP="000E37F5">
      <w:pPr>
        <w:rPr>
          <w:lang w:val="en-US" w:eastAsia="zh-TW"/>
        </w:rPr>
      </w:pPr>
    </w:p>
    <w:p w14:paraId="2C17E3DF" w14:textId="285665D1" w:rsidR="000E37F5" w:rsidRPr="0097570D" w:rsidRDefault="004E23F7" w:rsidP="000E37F5">
      <w:pPr>
        <w:rPr>
          <w:lang w:val="en-US" w:eastAsia="zh-TW"/>
        </w:rPr>
      </w:pPr>
      <w:r>
        <w:rPr>
          <w:lang w:val="en-US" w:eastAsia="zh-TW"/>
        </w:rPr>
        <w:t>Fig.</w:t>
      </w:r>
      <w:r w:rsidR="000E37F5">
        <w:rPr>
          <w:lang w:val="en-US" w:eastAsia="zh-TW"/>
        </w:rPr>
        <w:t xml:space="preserve"> S4 </w:t>
      </w:r>
    </w:p>
    <w:p w14:paraId="3BDFDE82" w14:textId="77777777" w:rsidR="000E37F5" w:rsidRDefault="000E37F5" w:rsidP="004A40D4">
      <w:pPr>
        <w:rPr>
          <w:lang w:val="en-US" w:eastAsia="zh-TW"/>
        </w:rPr>
      </w:pPr>
    </w:p>
    <w:p w14:paraId="7B3CB037" w14:textId="5D9C4162" w:rsidR="0064732D" w:rsidRDefault="0097570D" w:rsidP="004A40D4">
      <w:pPr>
        <w:rPr>
          <w:lang w:val="en-US" w:eastAsia="zh-TW"/>
        </w:rPr>
      </w:pPr>
      <w:r>
        <w:rPr>
          <w:noProof/>
          <w:lang w:val="en-US" w:eastAsia="zh-TW"/>
        </w:rPr>
        <w:drawing>
          <wp:inline distT="0" distB="0" distL="0" distR="0" wp14:anchorId="4E8527F0" wp14:editId="70B0FB54">
            <wp:extent cx="5943600" cy="3169920"/>
            <wp:effectExtent l="0" t="0" r="0" b="508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B3C1FE2" w14:textId="55AB17A5" w:rsidR="0064732D" w:rsidRDefault="004E23F7" w:rsidP="004A40D4">
      <w:pPr>
        <w:rPr>
          <w:lang w:val="en-US" w:eastAsia="zh-TW"/>
        </w:rPr>
      </w:pPr>
      <w:r>
        <w:rPr>
          <w:b/>
          <w:bCs/>
          <w:lang w:val="en-US" w:eastAsia="zh-TW"/>
        </w:rPr>
        <w:t>Fig.</w:t>
      </w:r>
      <w:r w:rsidR="0064732D" w:rsidRPr="0064732D">
        <w:rPr>
          <w:b/>
          <w:bCs/>
          <w:lang w:val="en-US" w:eastAsia="zh-TW"/>
        </w:rPr>
        <w:t xml:space="preserve"> S3</w:t>
      </w:r>
      <w:r w:rsidR="0064732D">
        <w:rPr>
          <w:b/>
          <w:bCs/>
          <w:lang w:val="en-US" w:eastAsia="zh-TW"/>
        </w:rPr>
        <w:t xml:space="preserve"> </w:t>
      </w:r>
      <w:r w:rsidR="0097570D">
        <w:rPr>
          <w:lang w:val="en-US" w:eastAsia="zh-TW"/>
        </w:rPr>
        <w:t>K-means cluster</w:t>
      </w:r>
      <w:r w:rsidR="000E37F5">
        <w:rPr>
          <w:lang w:val="en-US" w:eastAsia="zh-TW"/>
        </w:rPr>
        <w:t>s</w:t>
      </w:r>
    </w:p>
    <w:p w14:paraId="638A5191" w14:textId="7EEEB4F1" w:rsidR="004A40D4" w:rsidRPr="00920014" w:rsidRDefault="004A40D4" w:rsidP="00084C12">
      <w:pPr>
        <w:rPr>
          <w:lang w:val="en-US" w:eastAsia="zh-TW"/>
        </w:rPr>
      </w:pPr>
    </w:p>
    <w:p w14:paraId="26A08474" w14:textId="0581B3FD" w:rsidR="004A40D4" w:rsidRPr="00E906A2" w:rsidRDefault="00E906A2" w:rsidP="00084C12">
      <w:pPr>
        <w:rPr>
          <w:lang w:val="en-US" w:eastAsia="zh-TW"/>
        </w:rPr>
      </w:pPr>
      <w:r w:rsidRPr="00920014">
        <w:rPr>
          <w:b/>
          <w:bCs/>
          <w:lang w:val="en-US" w:eastAsia="zh-TW"/>
        </w:rPr>
        <w:t>Table S</w:t>
      </w:r>
      <w:r>
        <w:rPr>
          <w:b/>
          <w:bCs/>
          <w:lang w:val="en-US" w:eastAsia="zh-TW"/>
        </w:rPr>
        <w:t xml:space="preserve">1 </w:t>
      </w:r>
      <w:r w:rsidR="00E90399">
        <w:rPr>
          <w:lang w:val="en-US" w:eastAsia="zh-TW"/>
        </w:rPr>
        <w:t>Number of flies sequenced</w:t>
      </w:r>
      <w:r>
        <w:rPr>
          <w:lang w:val="en-US" w:eastAsia="zh-TW"/>
        </w:rPr>
        <w:t xml:space="preserve"> in each generation </w:t>
      </w:r>
      <w:r w:rsidR="00E90399">
        <w:rPr>
          <w:lang w:val="en-US" w:eastAsia="zh-TW"/>
        </w:rPr>
        <w:t>of the hybrid swarm with sex information</w:t>
      </w:r>
      <w:r w:rsidR="00BB476B">
        <w:rPr>
          <w:lang w:val="en-US" w:eastAsia="zh-TW"/>
        </w:rPr>
        <w:t>.</w:t>
      </w:r>
    </w:p>
    <w:tbl>
      <w:tblPr>
        <w:tblW w:w="6340" w:type="dxa"/>
        <w:tblLook w:val="04A0" w:firstRow="1" w:lastRow="0" w:firstColumn="1" w:lastColumn="0" w:noHBand="0" w:noVBand="1"/>
      </w:tblPr>
      <w:tblGrid>
        <w:gridCol w:w="576"/>
        <w:gridCol w:w="1283"/>
        <w:gridCol w:w="336"/>
        <w:gridCol w:w="456"/>
        <w:gridCol w:w="336"/>
        <w:gridCol w:w="456"/>
        <w:gridCol w:w="456"/>
        <w:gridCol w:w="456"/>
        <w:gridCol w:w="456"/>
        <w:gridCol w:w="456"/>
        <w:gridCol w:w="456"/>
        <w:gridCol w:w="456"/>
        <w:gridCol w:w="456"/>
        <w:gridCol w:w="456"/>
        <w:gridCol w:w="456"/>
      </w:tblGrid>
      <w:tr w:rsidR="00E906A2" w:rsidRPr="00E906A2" w14:paraId="6F2F4F2A" w14:textId="77777777" w:rsidTr="00E906A2">
        <w:trPr>
          <w:trHeight w:val="320"/>
        </w:trPr>
        <w:tc>
          <w:tcPr>
            <w:tcW w:w="460" w:type="dxa"/>
            <w:tcBorders>
              <w:top w:val="single" w:sz="4" w:space="0" w:color="auto"/>
              <w:left w:val="nil"/>
              <w:bottom w:val="single" w:sz="4" w:space="0" w:color="auto"/>
              <w:right w:val="nil"/>
            </w:tcBorders>
            <w:shd w:val="clear" w:color="auto" w:fill="auto"/>
            <w:noWrap/>
            <w:vAlign w:val="bottom"/>
            <w:hideMark/>
          </w:tcPr>
          <w:p w14:paraId="587F3797" w14:textId="77777777" w:rsidR="00E906A2" w:rsidRPr="00E906A2" w:rsidRDefault="00E906A2" w:rsidP="00E906A2">
            <w:pPr>
              <w:rPr>
                <w:color w:val="000000"/>
              </w:rPr>
            </w:pPr>
            <w:r w:rsidRPr="00E906A2">
              <w:rPr>
                <w:color w:val="000000"/>
              </w:rPr>
              <w:t> </w:t>
            </w:r>
          </w:p>
        </w:tc>
        <w:tc>
          <w:tcPr>
            <w:tcW w:w="1180" w:type="dxa"/>
            <w:tcBorders>
              <w:top w:val="single" w:sz="4" w:space="0" w:color="auto"/>
              <w:left w:val="nil"/>
              <w:bottom w:val="nil"/>
              <w:right w:val="nil"/>
            </w:tcBorders>
            <w:shd w:val="clear" w:color="auto" w:fill="auto"/>
            <w:noWrap/>
            <w:hideMark/>
          </w:tcPr>
          <w:p w14:paraId="23848668" w14:textId="77777777" w:rsidR="00E906A2" w:rsidRPr="00E906A2" w:rsidRDefault="00E906A2" w:rsidP="00E906A2">
            <w:pPr>
              <w:jc w:val="center"/>
              <w:rPr>
                <w:color w:val="000000"/>
              </w:rPr>
            </w:pPr>
            <w:r w:rsidRPr="00E906A2">
              <w:rPr>
                <w:color w:val="000000"/>
              </w:rPr>
              <w:t>Generation</w:t>
            </w:r>
          </w:p>
        </w:tc>
        <w:tc>
          <w:tcPr>
            <w:tcW w:w="260" w:type="dxa"/>
            <w:tcBorders>
              <w:top w:val="single" w:sz="4" w:space="0" w:color="auto"/>
              <w:left w:val="nil"/>
              <w:bottom w:val="nil"/>
              <w:right w:val="nil"/>
            </w:tcBorders>
            <w:shd w:val="clear" w:color="auto" w:fill="auto"/>
            <w:noWrap/>
            <w:vAlign w:val="bottom"/>
            <w:hideMark/>
          </w:tcPr>
          <w:p w14:paraId="2E25027F" w14:textId="77777777" w:rsidR="00E906A2" w:rsidRPr="00E906A2" w:rsidRDefault="00E906A2" w:rsidP="00E906A2">
            <w:pPr>
              <w:jc w:val="right"/>
              <w:rPr>
                <w:b/>
                <w:bCs/>
                <w:color w:val="000000"/>
              </w:rPr>
            </w:pPr>
            <w:r w:rsidRPr="00E906A2">
              <w:rPr>
                <w:b/>
                <w:bCs/>
                <w:color w:val="000000"/>
              </w:rPr>
              <w:t>3</w:t>
            </w:r>
          </w:p>
        </w:tc>
        <w:tc>
          <w:tcPr>
            <w:tcW w:w="380" w:type="dxa"/>
            <w:tcBorders>
              <w:top w:val="single" w:sz="4" w:space="0" w:color="auto"/>
              <w:left w:val="nil"/>
              <w:bottom w:val="nil"/>
              <w:right w:val="nil"/>
            </w:tcBorders>
            <w:shd w:val="clear" w:color="auto" w:fill="auto"/>
            <w:noWrap/>
            <w:vAlign w:val="bottom"/>
            <w:hideMark/>
          </w:tcPr>
          <w:p w14:paraId="5CDD9D40" w14:textId="77777777" w:rsidR="00E906A2" w:rsidRPr="00E906A2" w:rsidRDefault="00E906A2" w:rsidP="00E906A2">
            <w:pPr>
              <w:jc w:val="right"/>
              <w:rPr>
                <w:b/>
                <w:bCs/>
                <w:color w:val="000000"/>
              </w:rPr>
            </w:pPr>
            <w:r w:rsidRPr="00E906A2">
              <w:rPr>
                <w:b/>
                <w:bCs/>
                <w:color w:val="000000"/>
              </w:rPr>
              <w:t>4</w:t>
            </w:r>
          </w:p>
        </w:tc>
        <w:tc>
          <w:tcPr>
            <w:tcW w:w="260" w:type="dxa"/>
            <w:tcBorders>
              <w:top w:val="single" w:sz="4" w:space="0" w:color="auto"/>
              <w:left w:val="nil"/>
              <w:bottom w:val="nil"/>
              <w:right w:val="nil"/>
            </w:tcBorders>
            <w:shd w:val="clear" w:color="auto" w:fill="auto"/>
            <w:noWrap/>
            <w:vAlign w:val="bottom"/>
            <w:hideMark/>
          </w:tcPr>
          <w:p w14:paraId="3CE6754B" w14:textId="77777777" w:rsidR="00E906A2" w:rsidRPr="00E906A2" w:rsidRDefault="00E906A2" w:rsidP="00E906A2">
            <w:pPr>
              <w:jc w:val="right"/>
              <w:rPr>
                <w:b/>
                <w:bCs/>
                <w:color w:val="000000"/>
              </w:rPr>
            </w:pPr>
            <w:r w:rsidRPr="00E906A2">
              <w:rPr>
                <w:b/>
                <w:bCs/>
                <w:color w:val="000000"/>
              </w:rPr>
              <w:t>5</w:t>
            </w:r>
          </w:p>
        </w:tc>
        <w:tc>
          <w:tcPr>
            <w:tcW w:w="380" w:type="dxa"/>
            <w:tcBorders>
              <w:top w:val="single" w:sz="4" w:space="0" w:color="auto"/>
              <w:left w:val="nil"/>
              <w:bottom w:val="nil"/>
              <w:right w:val="nil"/>
            </w:tcBorders>
            <w:shd w:val="clear" w:color="auto" w:fill="auto"/>
            <w:noWrap/>
            <w:vAlign w:val="bottom"/>
            <w:hideMark/>
          </w:tcPr>
          <w:p w14:paraId="702E9E4D" w14:textId="77777777" w:rsidR="00E906A2" w:rsidRPr="00E906A2" w:rsidRDefault="00E906A2" w:rsidP="00E906A2">
            <w:pPr>
              <w:jc w:val="right"/>
              <w:rPr>
                <w:b/>
                <w:bCs/>
                <w:color w:val="000000"/>
              </w:rPr>
            </w:pPr>
            <w:r w:rsidRPr="00E906A2">
              <w:rPr>
                <w:b/>
                <w:bCs/>
                <w:color w:val="000000"/>
              </w:rPr>
              <w:t>9</w:t>
            </w:r>
          </w:p>
        </w:tc>
        <w:tc>
          <w:tcPr>
            <w:tcW w:w="380" w:type="dxa"/>
            <w:tcBorders>
              <w:top w:val="single" w:sz="4" w:space="0" w:color="auto"/>
              <w:left w:val="nil"/>
              <w:bottom w:val="nil"/>
              <w:right w:val="nil"/>
            </w:tcBorders>
            <w:shd w:val="clear" w:color="auto" w:fill="auto"/>
            <w:noWrap/>
            <w:vAlign w:val="bottom"/>
            <w:hideMark/>
          </w:tcPr>
          <w:p w14:paraId="477BEAEE" w14:textId="77777777" w:rsidR="00E906A2" w:rsidRPr="00E906A2" w:rsidRDefault="00E906A2" w:rsidP="00E906A2">
            <w:pPr>
              <w:jc w:val="right"/>
              <w:rPr>
                <w:b/>
                <w:bCs/>
                <w:color w:val="000000"/>
              </w:rPr>
            </w:pPr>
            <w:r w:rsidRPr="00E906A2">
              <w:rPr>
                <w:b/>
                <w:bCs/>
                <w:color w:val="000000"/>
              </w:rPr>
              <w:t>10</w:t>
            </w:r>
          </w:p>
        </w:tc>
        <w:tc>
          <w:tcPr>
            <w:tcW w:w="380" w:type="dxa"/>
            <w:tcBorders>
              <w:top w:val="single" w:sz="4" w:space="0" w:color="auto"/>
              <w:left w:val="nil"/>
              <w:bottom w:val="nil"/>
              <w:right w:val="nil"/>
            </w:tcBorders>
            <w:shd w:val="clear" w:color="auto" w:fill="auto"/>
            <w:noWrap/>
            <w:vAlign w:val="bottom"/>
            <w:hideMark/>
          </w:tcPr>
          <w:p w14:paraId="77F08925" w14:textId="77777777" w:rsidR="00E906A2" w:rsidRPr="00E906A2" w:rsidRDefault="00E906A2" w:rsidP="00E906A2">
            <w:pPr>
              <w:jc w:val="right"/>
              <w:rPr>
                <w:b/>
                <w:bCs/>
                <w:color w:val="000000"/>
              </w:rPr>
            </w:pPr>
            <w:r w:rsidRPr="00E906A2">
              <w:rPr>
                <w:b/>
                <w:bCs/>
                <w:color w:val="000000"/>
              </w:rPr>
              <w:t>11</w:t>
            </w:r>
          </w:p>
        </w:tc>
        <w:tc>
          <w:tcPr>
            <w:tcW w:w="380" w:type="dxa"/>
            <w:tcBorders>
              <w:top w:val="single" w:sz="4" w:space="0" w:color="auto"/>
              <w:left w:val="nil"/>
              <w:bottom w:val="nil"/>
              <w:right w:val="nil"/>
            </w:tcBorders>
            <w:shd w:val="clear" w:color="auto" w:fill="auto"/>
            <w:noWrap/>
            <w:vAlign w:val="bottom"/>
            <w:hideMark/>
          </w:tcPr>
          <w:p w14:paraId="61CA44BA" w14:textId="77777777" w:rsidR="00E906A2" w:rsidRPr="00E906A2" w:rsidRDefault="00E906A2" w:rsidP="00E906A2">
            <w:pPr>
              <w:jc w:val="right"/>
              <w:rPr>
                <w:b/>
                <w:bCs/>
                <w:color w:val="000000"/>
              </w:rPr>
            </w:pPr>
            <w:r w:rsidRPr="00E906A2">
              <w:rPr>
                <w:b/>
                <w:bCs/>
                <w:color w:val="000000"/>
              </w:rPr>
              <w:t>12</w:t>
            </w:r>
          </w:p>
        </w:tc>
        <w:tc>
          <w:tcPr>
            <w:tcW w:w="380" w:type="dxa"/>
            <w:tcBorders>
              <w:top w:val="single" w:sz="4" w:space="0" w:color="auto"/>
              <w:left w:val="nil"/>
              <w:bottom w:val="nil"/>
              <w:right w:val="nil"/>
            </w:tcBorders>
            <w:shd w:val="clear" w:color="auto" w:fill="auto"/>
            <w:noWrap/>
            <w:vAlign w:val="bottom"/>
            <w:hideMark/>
          </w:tcPr>
          <w:p w14:paraId="27BB902E" w14:textId="77777777" w:rsidR="00E906A2" w:rsidRPr="00E906A2" w:rsidRDefault="00E906A2" w:rsidP="00E906A2">
            <w:pPr>
              <w:jc w:val="right"/>
              <w:rPr>
                <w:b/>
                <w:bCs/>
                <w:color w:val="000000"/>
              </w:rPr>
            </w:pPr>
            <w:r w:rsidRPr="00E906A2">
              <w:rPr>
                <w:b/>
                <w:bCs/>
                <w:color w:val="000000"/>
              </w:rPr>
              <w:t>16</w:t>
            </w:r>
          </w:p>
        </w:tc>
        <w:tc>
          <w:tcPr>
            <w:tcW w:w="380" w:type="dxa"/>
            <w:tcBorders>
              <w:top w:val="single" w:sz="4" w:space="0" w:color="auto"/>
              <w:left w:val="nil"/>
              <w:bottom w:val="nil"/>
              <w:right w:val="nil"/>
            </w:tcBorders>
            <w:shd w:val="clear" w:color="auto" w:fill="auto"/>
            <w:noWrap/>
            <w:vAlign w:val="bottom"/>
            <w:hideMark/>
          </w:tcPr>
          <w:p w14:paraId="6196EACF" w14:textId="77777777" w:rsidR="00E906A2" w:rsidRPr="00E906A2" w:rsidRDefault="00E906A2" w:rsidP="00E906A2">
            <w:pPr>
              <w:jc w:val="right"/>
              <w:rPr>
                <w:b/>
                <w:bCs/>
                <w:color w:val="000000"/>
              </w:rPr>
            </w:pPr>
            <w:r w:rsidRPr="00E906A2">
              <w:rPr>
                <w:b/>
                <w:bCs/>
                <w:color w:val="000000"/>
              </w:rPr>
              <w:t>17</w:t>
            </w:r>
          </w:p>
        </w:tc>
        <w:tc>
          <w:tcPr>
            <w:tcW w:w="380" w:type="dxa"/>
            <w:tcBorders>
              <w:top w:val="single" w:sz="4" w:space="0" w:color="auto"/>
              <w:left w:val="nil"/>
              <w:bottom w:val="nil"/>
              <w:right w:val="nil"/>
            </w:tcBorders>
            <w:shd w:val="clear" w:color="auto" w:fill="auto"/>
            <w:noWrap/>
            <w:vAlign w:val="bottom"/>
            <w:hideMark/>
          </w:tcPr>
          <w:p w14:paraId="75BAE694" w14:textId="77777777" w:rsidR="00E906A2" w:rsidRPr="00E906A2" w:rsidRDefault="00E906A2" w:rsidP="00E906A2">
            <w:pPr>
              <w:jc w:val="right"/>
              <w:rPr>
                <w:b/>
                <w:bCs/>
                <w:color w:val="000000"/>
              </w:rPr>
            </w:pPr>
            <w:r w:rsidRPr="00E906A2">
              <w:rPr>
                <w:b/>
                <w:bCs/>
                <w:color w:val="000000"/>
              </w:rPr>
              <w:t>18</w:t>
            </w:r>
          </w:p>
        </w:tc>
        <w:tc>
          <w:tcPr>
            <w:tcW w:w="380" w:type="dxa"/>
            <w:tcBorders>
              <w:top w:val="single" w:sz="4" w:space="0" w:color="auto"/>
              <w:left w:val="nil"/>
              <w:bottom w:val="nil"/>
              <w:right w:val="nil"/>
            </w:tcBorders>
            <w:shd w:val="clear" w:color="auto" w:fill="auto"/>
            <w:noWrap/>
            <w:vAlign w:val="bottom"/>
            <w:hideMark/>
          </w:tcPr>
          <w:p w14:paraId="1E2CC4BD" w14:textId="77777777" w:rsidR="00E906A2" w:rsidRPr="00E906A2" w:rsidRDefault="00E906A2" w:rsidP="00E906A2">
            <w:pPr>
              <w:jc w:val="right"/>
              <w:rPr>
                <w:b/>
                <w:bCs/>
                <w:color w:val="000000"/>
              </w:rPr>
            </w:pPr>
            <w:r w:rsidRPr="00E906A2">
              <w:rPr>
                <w:b/>
                <w:bCs/>
                <w:color w:val="000000"/>
              </w:rPr>
              <w:t>21</w:t>
            </w:r>
          </w:p>
        </w:tc>
        <w:tc>
          <w:tcPr>
            <w:tcW w:w="380" w:type="dxa"/>
            <w:tcBorders>
              <w:top w:val="single" w:sz="4" w:space="0" w:color="auto"/>
              <w:left w:val="nil"/>
              <w:bottom w:val="nil"/>
              <w:right w:val="nil"/>
            </w:tcBorders>
            <w:shd w:val="clear" w:color="auto" w:fill="auto"/>
            <w:noWrap/>
            <w:vAlign w:val="bottom"/>
            <w:hideMark/>
          </w:tcPr>
          <w:p w14:paraId="36843BA3" w14:textId="77777777" w:rsidR="00E906A2" w:rsidRPr="00E906A2" w:rsidRDefault="00E906A2" w:rsidP="00E906A2">
            <w:pPr>
              <w:jc w:val="right"/>
              <w:rPr>
                <w:b/>
                <w:bCs/>
                <w:color w:val="000000"/>
              </w:rPr>
            </w:pPr>
            <w:r w:rsidRPr="00E906A2">
              <w:rPr>
                <w:b/>
                <w:bCs/>
                <w:color w:val="000000"/>
              </w:rPr>
              <w:t>27</w:t>
            </w:r>
          </w:p>
        </w:tc>
        <w:tc>
          <w:tcPr>
            <w:tcW w:w="380" w:type="dxa"/>
            <w:tcBorders>
              <w:top w:val="single" w:sz="4" w:space="0" w:color="auto"/>
              <w:left w:val="nil"/>
              <w:bottom w:val="nil"/>
              <w:right w:val="nil"/>
            </w:tcBorders>
            <w:shd w:val="clear" w:color="auto" w:fill="auto"/>
            <w:noWrap/>
            <w:vAlign w:val="bottom"/>
            <w:hideMark/>
          </w:tcPr>
          <w:p w14:paraId="09F09FCE" w14:textId="77777777" w:rsidR="00E906A2" w:rsidRPr="00E906A2" w:rsidRDefault="00E906A2" w:rsidP="00E906A2">
            <w:pPr>
              <w:jc w:val="right"/>
              <w:rPr>
                <w:b/>
                <w:bCs/>
                <w:color w:val="000000"/>
              </w:rPr>
            </w:pPr>
            <w:r w:rsidRPr="00E906A2">
              <w:rPr>
                <w:b/>
                <w:bCs/>
                <w:color w:val="000000"/>
              </w:rPr>
              <w:t>28</w:t>
            </w:r>
          </w:p>
        </w:tc>
      </w:tr>
      <w:tr w:rsidR="00E906A2" w:rsidRPr="00E906A2" w14:paraId="470D42BA" w14:textId="77777777" w:rsidTr="00E906A2">
        <w:trPr>
          <w:trHeight w:val="320"/>
        </w:trPr>
        <w:tc>
          <w:tcPr>
            <w:tcW w:w="460" w:type="dxa"/>
            <w:vMerge w:val="restart"/>
            <w:tcBorders>
              <w:top w:val="nil"/>
              <w:left w:val="nil"/>
              <w:bottom w:val="single" w:sz="4" w:space="0" w:color="000000"/>
              <w:right w:val="nil"/>
            </w:tcBorders>
            <w:shd w:val="clear" w:color="auto" w:fill="auto"/>
            <w:noWrap/>
            <w:vAlign w:val="center"/>
            <w:hideMark/>
          </w:tcPr>
          <w:p w14:paraId="04FCFA58" w14:textId="77777777" w:rsidR="00E906A2" w:rsidRPr="00E906A2" w:rsidRDefault="00E906A2" w:rsidP="00E906A2">
            <w:pPr>
              <w:jc w:val="center"/>
              <w:rPr>
                <w:color w:val="000000"/>
              </w:rPr>
            </w:pPr>
            <w:r w:rsidRPr="00E906A2">
              <w:rPr>
                <w:color w:val="000000"/>
              </w:rPr>
              <w:lastRenderedPageBreak/>
              <w:t>Sex</w:t>
            </w:r>
          </w:p>
        </w:tc>
        <w:tc>
          <w:tcPr>
            <w:tcW w:w="1180" w:type="dxa"/>
            <w:tcBorders>
              <w:top w:val="single" w:sz="4" w:space="0" w:color="auto"/>
              <w:left w:val="nil"/>
              <w:bottom w:val="single" w:sz="4" w:space="0" w:color="auto"/>
              <w:right w:val="nil"/>
            </w:tcBorders>
            <w:shd w:val="clear" w:color="auto" w:fill="auto"/>
            <w:noWrap/>
            <w:hideMark/>
          </w:tcPr>
          <w:p w14:paraId="781CADA6" w14:textId="77777777" w:rsidR="00E906A2" w:rsidRPr="00E906A2" w:rsidRDefault="00E906A2" w:rsidP="00E906A2">
            <w:pPr>
              <w:jc w:val="center"/>
              <w:rPr>
                <w:color w:val="000000"/>
              </w:rPr>
            </w:pPr>
            <w:r w:rsidRPr="00E906A2">
              <w:rPr>
                <w:color w:val="000000"/>
              </w:rPr>
              <w:t>Female</w:t>
            </w:r>
          </w:p>
        </w:tc>
        <w:tc>
          <w:tcPr>
            <w:tcW w:w="260" w:type="dxa"/>
            <w:tcBorders>
              <w:top w:val="single" w:sz="4" w:space="0" w:color="auto"/>
              <w:left w:val="nil"/>
              <w:bottom w:val="single" w:sz="4" w:space="0" w:color="auto"/>
              <w:right w:val="nil"/>
            </w:tcBorders>
            <w:shd w:val="clear" w:color="auto" w:fill="auto"/>
            <w:noWrap/>
            <w:vAlign w:val="bottom"/>
            <w:hideMark/>
          </w:tcPr>
          <w:p w14:paraId="7F3EB588" w14:textId="77777777" w:rsidR="00E906A2" w:rsidRPr="00E906A2" w:rsidRDefault="00E906A2" w:rsidP="00E906A2">
            <w:pPr>
              <w:jc w:val="right"/>
              <w:rPr>
                <w:color w:val="000000"/>
              </w:rPr>
            </w:pPr>
            <w:r w:rsidRPr="00E906A2">
              <w:rPr>
                <w:color w:val="000000"/>
              </w:rPr>
              <w:t>0</w:t>
            </w:r>
          </w:p>
        </w:tc>
        <w:tc>
          <w:tcPr>
            <w:tcW w:w="380" w:type="dxa"/>
            <w:tcBorders>
              <w:top w:val="single" w:sz="4" w:space="0" w:color="auto"/>
              <w:left w:val="nil"/>
              <w:bottom w:val="single" w:sz="4" w:space="0" w:color="auto"/>
              <w:right w:val="nil"/>
            </w:tcBorders>
            <w:shd w:val="clear" w:color="auto" w:fill="auto"/>
            <w:noWrap/>
            <w:vAlign w:val="bottom"/>
            <w:hideMark/>
          </w:tcPr>
          <w:p w14:paraId="23C728E8" w14:textId="77777777" w:rsidR="00E906A2" w:rsidRPr="00E906A2" w:rsidRDefault="00E906A2" w:rsidP="00E906A2">
            <w:pPr>
              <w:jc w:val="right"/>
              <w:rPr>
                <w:color w:val="000000"/>
              </w:rPr>
            </w:pPr>
            <w:r w:rsidRPr="00E906A2">
              <w:rPr>
                <w:color w:val="000000"/>
              </w:rPr>
              <w:t>1</w:t>
            </w:r>
          </w:p>
        </w:tc>
        <w:tc>
          <w:tcPr>
            <w:tcW w:w="260" w:type="dxa"/>
            <w:tcBorders>
              <w:top w:val="single" w:sz="4" w:space="0" w:color="auto"/>
              <w:left w:val="nil"/>
              <w:bottom w:val="single" w:sz="4" w:space="0" w:color="auto"/>
              <w:right w:val="nil"/>
            </w:tcBorders>
            <w:shd w:val="clear" w:color="auto" w:fill="auto"/>
            <w:noWrap/>
            <w:vAlign w:val="bottom"/>
            <w:hideMark/>
          </w:tcPr>
          <w:p w14:paraId="2A79018F" w14:textId="77777777" w:rsidR="00E906A2" w:rsidRPr="00E906A2" w:rsidRDefault="00E906A2" w:rsidP="00E906A2">
            <w:pPr>
              <w:jc w:val="right"/>
              <w:rPr>
                <w:color w:val="000000"/>
              </w:rPr>
            </w:pPr>
            <w:r w:rsidRPr="00E906A2">
              <w:rPr>
                <w:color w:val="000000"/>
              </w:rPr>
              <w:t>0</w:t>
            </w:r>
          </w:p>
        </w:tc>
        <w:tc>
          <w:tcPr>
            <w:tcW w:w="380" w:type="dxa"/>
            <w:tcBorders>
              <w:top w:val="single" w:sz="4" w:space="0" w:color="auto"/>
              <w:left w:val="nil"/>
              <w:bottom w:val="single" w:sz="4" w:space="0" w:color="auto"/>
              <w:right w:val="nil"/>
            </w:tcBorders>
            <w:shd w:val="clear" w:color="auto" w:fill="auto"/>
            <w:noWrap/>
            <w:vAlign w:val="bottom"/>
            <w:hideMark/>
          </w:tcPr>
          <w:p w14:paraId="7F3D840B" w14:textId="77777777" w:rsidR="00E906A2" w:rsidRPr="00E906A2" w:rsidRDefault="00E906A2" w:rsidP="00E906A2">
            <w:pPr>
              <w:jc w:val="right"/>
              <w:rPr>
                <w:color w:val="000000"/>
              </w:rPr>
            </w:pPr>
            <w:r w:rsidRPr="00E906A2">
              <w:rPr>
                <w:color w:val="000000"/>
              </w:rPr>
              <w:t>19</w:t>
            </w:r>
          </w:p>
        </w:tc>
        <w:tc>
          <w:tcPr>
            <w:tcW w:w="380" w:type="dxa"/>
            <w:tcBorders>
              <w:top w:val="single" w:sz="4" w:space="0" w:color="auto"/>
              <w:left w:val="nil"/>
              <w:bottom w:val="single" w:sz="4" w:space="0" w:color="auto"/>
              <w:right w:val="nil"/>
            </w:tcBorders>
            <w:shd w:val="clear" w:color="auto" w:fill="auto"/>
            <w:noWrap/>
            <w:vAlign w:val="bottom"/>
            <w:hideMark/>
          </w:tcPr>
          <w:p w14:paraId="75FF8391"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66674F54" w14:textId="77777777" w:rsidR="00E906A2" w:rsidRPr="00E906A2" w:rsidRDefault="00E906A2" w:rsidP="00E906A2">
            <w:pPr>
              <w:jc w:val="right"/>
              <w:rPr>
                <w:color w:val="000000"/>
              </w:rPr>
            </w:pPr>
            <w:r w:rsidRPr="00E906A2">
              <w:rPr>
                <w:color w:val="000000"/>
              </w:rPr>
              <w:t>18</w:t>
            </w:r>
          </w:p>
        </w:tc>
        <w:tc>
          <w:tcPr>
            <w:tcW w:w="380" w:type="dxa"/>
            <w:tcBorders>
              <w:top w:val="single" w:sz="4" w:space="0" w:color="auto"/>
              <w:left w:val="nil"/>
              <w:bottom w:val="single" w:sz="4" w:space="0" w:color="auto"/>
              <w:right w:val="nil"/>
            </w:tcBorders>
            <w:shd w:val="clear" w:color="auto" w:fill="auto"/>
            <w:noWrap/>
            <w:vAlign w:val="bottom"/>
            <w:hideMark/>
          </w:tcPr>
          <w:p w14:paraId="245B3AE2"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5AEEC31F" w14:textId="77777777" w:rsidR="00E906A2" w:rsidRPr="00E906A2" w:rsidRDefault="00E906A2" w:rsidP="00E906A2">
            <w:pPr>
              <w:jc w:val="right"/>
              <w:rPr>
                <w:color w:val="000000"/>
              </w:rPr>
            </w:pPr>
            <w:r w:rsidRPr="00E906A2">
              <w:rPr>
                <w:color w:val="000000"/>
              </w:rPr>
              <w:t>10</w:t>
            </w:r>
          </w:p>
        </w:tc>
        <w:tc>
          <w:tcPr>
            <w:tcW w:w="380" w:type="dxa"/>
            <w:tcBorders>
              <w:top w:val="single" w:sz="4" w:space="0" w:color="auto"/>
              <w:left w:val="nil"/>
              <w:bottom w:val="single" w:sz="4" w:space="0" w:color="auto"/>
              <w:right w:val="nil"/>
            </w:tcBorders>
            <w:shd w:val="clear" w:color="auto" w:fill="auto"/>
            <w:noWrap/>
            <w:vAlign w:val="bottom"/>
            <w:hideMark/>
          </w:tcPr>
          <w:p w14:paraId="14C05FFF"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332F640C" w14:textId="77777777" w:rsidR="00E906A2" w:rsidRPr="00E906A2" w:rsidRDefault="00E906A2" w:rsidP="00E906A2">
            <w:pPr>
              <w:jc w:val="right"/>
              <w:rPr>
                <w:color w:val="000000"/>
              </w:rPr>
            </w:pPr>
            <w:r w:rsidRPr="00E906A2">
              <w:rPr>
                <w:color w:val="000000"/>
              </w:rPr>
              <w:t>16</w:t>
            </w:r>
          </w:p>
        </w:tc>
        <w:tc>
          <w:tcPr>
            <w:tcW w:w="380" w:type="dxa"/>
            <w:tcBorders>
              <w:top w:val="single" w:sz="4" w:space="0" w:color="auto"/>
              <w:left w:val="nil"/>
              <w:bottom w:val="single" w:sz="4" w:space="0" w:color="auto"/>
              <w:right w:val="nil"/>
            </w:tcBorders>
            <w:shd w:val="clear" w:color="auto" w:fill="auto"/>
            <w:noWrap/>
            <w:vAlign w:val="bottom"/>
            <w:hideMark/>
          </w:tcPr>
          <w:p w14:paraId="3C1DF2DB" w14:textId="77777777" w:rsidR="00E906A2" w:rsidRPr="00E906A2" w:rsidRDefault="00E906A2" w:rsidP="00E906A2">
            <w:pPr>
              <w:jc w:val="right"/>
              <w:rPr>
                <w:color w:val="000000"/>
              </w:rPr>
            </w:pPr>
            <w:r w:rsidRPr="00E906A2">
              <w:rPr>
                <w:color w:val="000000"/>
              </w:rPr>
              <w:t>16</w:t>
            </w:r>
          </w:p>
        </w:tc>
        <w:tc>
          <w:tcPr>
            <w:tcW w:w="380" w:type="dxa"/>
            <w:tcBorders>
              <w:top w:val="single" w:sz="4" w:space="0" w:color="auto"/>
              <w:left w:val="nil"/>
              <w:bottom w:val="single" w:sz="4" w:space="0" w:color="auto"/>
              <w:right w:val="nil"/>
            </w:tcBorders>
            <w:shd w:val="clear" w:color="auto" w:fill="auto"/>
            <w:noWrap/>
            <w:vAlign w:val="bottom"/>
            <w:hideMark/>
          </w:tcPr>
          <w:p w14:paraId="63FA94DF" w14:textId="77777777" w:rsidR="00E906A2" w:rsidRPr="00E906A2" w:rsidRDefault="00E906A2" w:rsidP="00E906A2">
            <w:pPr>
              <w:jc w:val="right"/>
              <w:rPr>
                <w:color w:val="000000"/>
              </w:rPr>
            </w:pPr>
            <w:r w:rsidRPr="00E906A2">
              <w:rPr>
                <w:color w:val="000000"/>
              </w:rPr>
              <w:t>18</w:t>
            </w:r>
          </w:p>
        </w:tc>
        <w:tc>
          <w:tcPr>
            <w:tcW w:w="380" w:type="dxa"/>
            <w:tcBorders>
              <w:top w:val="single" w:sz="4" w:space="0" w:color="auto"/>
              <w:left w:val="nil"/>
              <w:bottom w:val="single" w:sz="4" w:space="0" w:color="auto"/>
              <w:right w:val="nil"/>
            </w:tcBorders>
            <w:shd w:val="clear" w:color="auto" w:fill="auto"/>
            <w:noWrap/>
            <w:vAlign w:val="bottom"/>
            <w:hideMark/>
          </w:tcPr>
          <w:p w14:paraId="1F2E1CA2" w14:textId="77777777" w:rsidR="00E906A2" w:rsidRPr="00E906A2" w:rsidRDefault="00E906A2" w:rsidP="00E906A2">
            <w:pPr>
              <w:jc w:val="right"/>
              <w:rPr>
                <w:color w:val="000000"/>
              </w:rPr>
            </w:pPr>
            <w:r w:rsidRPr="00E906A2">
              <w:rPr>
                <w:color w:val="000000"/>
              </w:rPr>
              <w:t>33</w:t>
            </w:r>
          </w:p>
        </w:tc>
      </w:tr>
      <w:tr w:rsidR="00E906A2" w:rsidRPr="00E906A2" w14:paraId="79FB6C73" w14:textId="77777777" w:rsidTr="00E906A2">
        <w:trPr>
          <w:trHeight w:val="320"/>
        </w:trPr>
        <w:tc>
          <w:tcPr>
            <w:tcW w:w="460" w:type="dxa"/>
            <w:vMerge/>
            <w:tcBorders>
              <w:top w:val="nil"/>
              <w:left w:val="nil"/>
              <w:bottom w:val="single" w:sz="4" w:space="0" w:color="000000"/>
              <w:right w:val="nil"/>
            </w:tcBorders>
            <w:vAlign w:val="center"/>
            <w:hideMark/>
          </w:tcPr>
          <w:p w14:paraId="62C5A52C" w14:textId="77777777" w:rsidR="00E906A2" w:rsidRPr="00E906A2" w:rsidRDefault="00E906A2" w:rsidP="00E906A2">
            <w:pPr>
              <w:rPr>
                <w:color w:val="000000"/>
              </w:rPr>
            </w:pPr>
          </w:p>
        </w:tc>
        <w:tc>
          <w:tcPr>
            <w:tcW w:w="1180" w:type="dxa"/>
            <w:tcBorders>
              <w:top w:val="nil"/>
              <w:left w:val="nil"/>
              <w:bottom w:val="single" w:sz="4" w:space="0" w:color="auto"/>
              <w:right w:val="nil"/>
            </w:tcBorders>
            <w:shd w:val="clear" w:color="auto" w:fill="auto"/>
            <w:noWrap/>
            <w:hideMark/>
          </w:tcPr>
          <w:p w14:paraId="535E6D63" w14:textId="77777777" w:rsidR="00E906A2" w:rsidRPr="00E906A2" w:rsidRDefault="00E906A2" w:rsidP="00E906A2">
            <w:pPr>
              <w:jc w:val="center"/>
              <w:rPr>
                <w:color w:val="000000"/>
              </w:rPr>
            </w:pPr>
            <w:r w:rsidRPr="00E906A2">
              <w:rPr>
                <w:color w:val="000000"/>
              </w:rPr>
              <w:t>Male</w:t>
            </w:r>
          </w:p>
        </w:tc>
        <w:tc>
          <w:tcPr>
            <w:tcW w:w="260" w:type="dxa"/>
            <w:tcBorders>
              <w:top w:val="nil"/>
              <w:left w:val="nil"/>
              <w:bottom w:val="single" w:sz="4" w:space="0" w:color="auto"/>
              <w:right w:val="nil"/>
            </w:tcBorders>
            <w:shd w:val="clear" w:color="auto" w:fill="auto"/>
            <w:noWrap/>
            <w:vAlign w:val="bottom"/>
            <w:hideMark/>
          </w:tcPr>
          <w:p w14:paraId="68975816" w14:textId="77777777" w:rsidR="00E906A2" w:rsidRPr="00E906A2" w:rsidRDefault="00E906A2" w:rsidP="00E906A2">
            <w:pPr>
              <w:jc w:val="right"/>
              <w:rPr>
                <w:color w:val="000000"/>
              </w:rPr>
            </w:pPr>
            <w:r w:rsidRPr="00E906A2">
              <w:rPr>
                <w:color w:val="000000"/>
              </w:rPr>
              <w:t>1</w:t>
            </w:r>
          </w:p>
        </w:tc>
        <w:tc>
          <w:tcPr>
            <w:tcW w:w="380" w:type="dxa"/>
            <w:tcBorders>
              <w:top w:val="nil"/>
              <w:left w:val="nil"/>
              <w:bottom w:val="single" w:sz="4" w:space="0" w:color="auto"/>
              <w:right w:val="nil"/>
            </w:tcBorders>
            <w:shd w:val="clear" w:color="auto" w:fill="auto"/>
            <w:noWrap/>
            <w:vAlign w:val="bottom"/>
            <w:hideMark/>
          </w:tcPr>
          <w:p w14:paraId="111B3E21" w14:textId="77777777" w:rsidR="00E906A2" w:rsidRPr="00E906A2" w:rsidRDefault="00E906A2" w:rsidP="00E906A2">
            <w:pPr>
              <w:jc w:val="right"/>
              <w:rPr>
                <w:color w:val="000000"/>
              </w:rPr>
            </w:pPr>
            <w:r w:rsidRPr="00E906A2">
              <w:rPr>
                <w:color w:val="000000"/>
              </w:rPr>
              <w:t>12</w:t>
            </w:r>
          </w:p>
        </w:tc>
        <w:tc>
          <w:tcPr>
            <w:tcW w:w="260" w:type="dxa"/>
            <w:tcBorders>
              <w:top w:val="nil"/>
              <w:left w:val="nil"/>
              <w:bottom w:val="single" w:sz="4" w:space="0" w:color="auto"/>
              <w:right w:val="nil"/>
            </w:tcBorders>
            <w:shd w:val="clear" w:color="auto" w:fill="auto"/>
            <w:noWrap/>
            <w:vAlign w:val="bottom"/>
            <w:hideMark/>
          </w:tcPr>
          <w:p w14:paraId="5D2B2E4F" w14:textId="77777777" w:rsidR="00E906A2" w:rsidRPr="00E906A2" w:rsidRDefault="00E906A2" w:rsidP="00E906A2">
            <w:pPr>
              <w:jc w:val="right"/>
              <w:rPr>
                <w:color w:val="000000"/>
              </w:rPr>
            </w:pPr>
            <w:r w:rsidRPr="00E906A2">
              <w:rPr>
                <w:color w:val="000000"/>
              </w:rPr>
              <w:t>5</w:t>
            </w:r>
          </w:p>
        </w:tc>
        <w:tc>
          <w:tcPr>
            <w:tcW w:w="380" w:type="dxa"/>
            <w:tcBorders>
              <w:top w:val="nil"/>
              <w:left w:val="nil"/>
              <w:bottom w:val="single" w:sz="4" w:space="0" w:color="auto"/>
              <w:right w:val="nil"/>
            </w:tcBorders>
            <w:shd w:val="clear" w:color="auto" w:fill="auto"/>
            <w:noWrap/>
            <w:vAlign w:val="bottom"/>
            <w:hideMark/>
          </w:tcPr>
          <w:p w14:paraId="5C9C80FD"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7B0D4026" w14:textId="77777777" w:rsidR="00E906A2" w:rsidRPr="00E906A2" w:rsidRDefault="00E906A2" w:rsidP="00E906A2">
            <w:pPr>
              <w:jc w:val="right"/>
              <w:rPr>
                <w:color w:val="000000"/>
              </w:rPr>
            </w:pPr>
            <w:r w:rsidRPr="00E906A2">
              <w:rPr>
                <w:color w:val="000000"/>
              </w:rPr>
              <w:t>1</w:t>
            </w:r>
          </w:p>
        </w:tc>
        <w:tc>
          <w:tcPr>
            <w:tcW w:w="380" w:type="dxa"/>
            <w:tcBorders>
              <w:top w:val="nil"/>
              <w:left w:val="nil"/>
              <w:bottom w:val="single" w:sz="4" w:space="0" w:color="auto"/>
              <w:right w:val="nil"/>
            </w:tcBorders>
            <w:shd w:val="clear" w:color="auto" w:fill="auto"/>
            <w:noWrap/>
            <w:vAlign w:val="bottom"/>
            <w:hideMark/>
          </w:tcPr>
          <w:p w14:paraId="4662F4A1"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5D4FA405"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5354445C"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62CF5084"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4650C2A7" w14:textId="77777777" w:rsidR="00E906A2" w:rsidRPr="00E906A2" w:rsidRDefault="00E906A2" w:rsidP="00E906A2">
            <w:pPr>
              <w:jc w:val="right"/>
              <w:rPr>
                <w:color w:val="000000"/>
              </w:rPr>
            </w:pPr>
            <w:r w:rsidRPr="00E906A2">
              <w:rPr>
                <w:color w:val="000000"/>
              </w:rPr>
              <w:t>4</w:t>
            </w:r>
          </w:p>
        </w:tc>
        <w:tc>
          <w:tcPr>
            <w:tcW w:w="380" w:type="dxa"/>
            <w:tcBorders>
              <w:top w:val="nil"/>
              <w:left w:val="nil"/>
              <w:bottom w:val="single" w:sz="4" w:space="0" w:color="auto"/>
              <w:right w:val="nil"/>
            </w:tcBorders>
            <w:shd w:val="clear" w:color="auto" w:fill="auto"/>
            <w:noWrap/>
            <w:vAlign w:val="bottom"/>
            <w:hideMark/>
          </w:tcPr>
          <w:p w14:paraId="23484D52" w14:textId="77777777" w:rsidR="00E906A2" w:rsidRPr="00E906A2" w:rsidRDefault="00E906A2" w:rsidP="00E906A2">
            <w:pPr>
              <w:jc w:val="right"/>
              <w:rPr>
                <w:color w:val="000000"/>
              </w:rPr>
            </w:pPr>
            <w:r w:rsidRPr="00E906A2">
              <w:rPr>
                <w:color w:val="000000"/>
              </w:rPr>
              <w:t>21</w:t>
            </w:r>
          </w:p>
        </w:tc>
        <w:tc>
          <w:tcPr>
            <w:tcW w:w="380" w:type="dxa"/>
            <w:tcBorders>
              <w:top w:val="nil"/>
              <w:left w:val="nil"/>
              <w:bottom w:val="single" w:sz="4" w:space="0" w:color="auto"/>
              <w:right w:val="nil"/>
            </w:tcBorders>
            <w:shd w:val="clear" w:color="auto" w:fill="auto"/>
            <w:noWrap/>
            <w:vAlign w:val="bottom"/>
            <w:hideMark/>
          </w:tcPr>
          <w:p w14:paraId="27CB15A9" w14:textId="77777777" w:rsidR="00E906A2" w:rsidRPr="00E906A2" w:rsidRDefault="00E906A2" w:rsidP="00E906A2">
            <w:pPr>
              <w:jc w:val="right"/>
              <w:rPr>
                <w:color w:val="000000"/>
              </w:rPr>
            </w:pPr>
            <w:r w:rsidRPr="00E906A2">
              <w:rPr>
                <w:color w:val="000000"/>
              </w:rPr>
              <w:t>22</w:t>
            </w:r>
          </w:p>
        </w:tc>
        <w:tc>
          <w:tcPr>
            <w:tcW w:w="380" w:type="dxa"/>
            <w:tcBorders>
              <w:top w:val="nil"/>
              <w:left w:val="nil"/>
              <w:bottom w:val="single" w:sz="4" w:space="0" w:color="auto"/>
              <w:right w:val="nil"/>
            </w:tcBorders>
            <w:shd w:val="clear" w:color="auto" w:fill="auto"/>
            <w:noWrap/>
            <w:vAlign w:val="bottom"/>
            <w:hideMark/>
          </w:tcPr>
          <w:p w14:paraId="350ACA30" w14:textId="77777777" w:rsidR="00E906A2" w:rsidRPr="00E906A2" w:rsidRDefault="00E906A2" w:rsidP="00E906A2">
            <w:pPr>
              <w:jc w:val="right"/>
              <w:rPr>
                <w:color w:val="000000"/>
              </w:rPr>
            </w:pPr>
            <w:r w:rsidRPr="00E906A2">
              <w:rPr>
                <w:color w:val="000000"/>
              </w:rPr>
              <w:t>0</w:t>
            </w:r>
          </w:p>
        </w:tc>
      </w:tr>
    </w:tbl>
    <w:p w14:paraId="3F8EAE58" w14:textId="77777777" w:rsidR="004A40D4" w:rsidRPr="00920014" w:rsidRDefault="004A40D4" w:rsidP="00084C12">
      <w:pPr>
        <w:rPr>
          <w:lang w:val="en-US" w:eastAsia="zh-TW"/>
        </w:rPr>
      </w:pPr>
    </w:p>
    <w:p w14:paraId="23E39A9C" w14:textId="1D372337" w:rsidR="00B90053" w:rsidRPr="00E906A2" w:rsidRDefault="00B90053" w:rsidP="00084C12">
      <w:pPr>
        <w:rPr>
          <w:b/>
          <w:bCs/>
          <w:lang w:val="en-US" w:eastAsia="zh-TW"/>
        </w:rPr>
      </w:pPr>
      <w:r w:rsidRPr="00920014">
        <w:rPr>
          <w:b/>
          <w:bCs/>
          <w:lang w:val="en-US" w:eastAsia="zh-TW"/>
        </w:rPr>
        <w:t>Table S</w:t>
      </w:r>
      <w:r w:rsidR="00E906A2">
        <w:rPr>
          <w:b/>
          <w:bCs/>
          <w:lang w:val="en-US" w:eastAsia="zh-TW"/>
        </w:rPr>
        <w:t>2</w:t>
      </w:r>
      <w:r w:rsidR="007B275C">
        <w:rPr>
          <w:b/>
          <w:bCs/>
          <w:lang w:val="en-US" w:eastAsia="zh-TW"/>
        </w:rPr>
        <w:t xml:space="preserve"> </w:t>
      </w:r>
      <w:r w:rsidR="007B275C" w:rsidRPr="007B275C">
        <w:rPr>
          <w:lang w:val="en-US" w:eastAsia="zh-TW"/>
        </w:rPr>
        <w:t xml:space="preserve">Summery </w:t>
      </w:r>
      <w:r w:rsidR="007B275C">
        <w:rPr>
          <w:lang w:val="en-US" w:eastAsia="zh-TW"/>
        </w:rPr>
        <w:t xml:space="preserve">of </w:t>
      </w:r>
      <w:r w:rsidR="009D1737">
        <w:rPr>
          <w:lang w:val="en-US" w:eastAsia="zh-TW"/>
        </w:rPr>
        <w:t xml:space="preserve">numbers of ancestry informative sites and k-means </w:t>
      </w:r>
      <w:r w:rsidR="007B275C">
        <w:rPr>
          <w:lang w:val="en-US" w:eastAsia="zh-TW"/>
        </w:rPr>
        <w:t>cluster</w:t>
      </w:r>
      <w:r w:rsidR="009D1737">
        <w:rPr>
          <w:lang w:val="en-US" w:eastAsia="zh-TW"/>
        </w:rPr>
        <w:t xml:space="preserve">s across each muller element. </w:t>
      </w:r>
    </w:p>
    <w:p w14:paraId="11FFBC78" w14:textId="1AEDF694" w:rsidR="00B90053" w:rsidRPr="00920014" w:rsidRDefault="00B90053" w:rsidP="00084C12">
      <w:pPr>
        <w:rPr>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920014"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920014" w:rsidRDefault="00B90053" w:rsidP="00B90053">
            <w:pPr>
              <w:jc w:val="center"/>
              <w:rPr>
                <w:color w:val="000000"/>
              </w:rPr>
            </w:pPr>
            <w:r w:rsidRPr="00920014">
              <w:rPr>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920014" w:rsidRDefault="00B90053" w:rsidP="00B90053">
            <w:pPr>
              <w:jc w:val="center"/>
              <w:rPr>
                <w:b/>
                <w:bCs/>
                <w:color w:val="000000"/>
              </w:rPr>
            </w:pPr>
            <w:r w:rsidRPr="00920014">
              <w:rPr>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920014" w:rsidRDefault="00B90053" w:rsidP="00B90053">
            <w:pPr>
              <w:jc w:val="center"/>
              <w:rPr>
                <w:b/>
                <w:bCs/>
                <w:color w:val="000000"/>
              </w:rPr>
            </w:pPr>
            <w:r w:rsidRPr="00920014">
              <w:rPr>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920014" w:rsidRDefault="00B90053" w:rsidP="00B90053">
            <w:pPr>
              <w:jc w:val="center"/>
              <w:rPr>
                <w:b/>
                <w:bCs/>
                <w:color w:val="000000"/>
              </w:rPr>
            </w:pPr>
            <w:r w:rsidRPr="00920014">
              <w:rPr>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920014" w:rsidRDefault="00B90053" w:rsidP="00B90053">
            <w:pPr>
              <w:jc w:val="center"/>
              <w:rPr>
                <w:b/>
                <w:bCs/>
                <w:color w:val="000000"/>
              </w:rPr>
            </w:pPr>
            <w:r w:rsidRPr="00920014">
              <w:rPr>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920014" w:rsidRDefault="00B90053" w:rsidP="00B90053">
            <w:pPr>
              <w:jc w:val="center"/>
              <w:rPr>
                <w:b/>
                <w:bCs/>
                <w:color w:val="000000"/>
              </w:rPr>
            </w:pPr>
            <w:r w:rsidRPr="00920014">
              <w:rPr>
                <w:b/>
                <w:bCs/>
                <w:color w:val="000000"/>
              </w:rPr>
              <w:t>Muller F</w:t>
            </w:r>
          </w:p>
        </w:tc>
      </w:tr>
      <w:tr w:rsidR="00B90053" w:rsidRPr="00920014"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920014" w:rsidRDefault="00B90053" w:rsidP="00B90053">
            <w:pPr>
              <w:jc w:val="center"/>
              <w:rPr>
                <w:color w:val="000000"/>
              </w:rPr>
            </w:pPr>
            <w:r w:rsidRPr="00920014">
              <w:rPr>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1B5403D5" w:rsidR="00B90053" w:rsidRPr="00920014" w:rsidRDefault="009410BC" w:rsidP="00B90053">
            <w:pPr>
              <w:jc w:val="center"/>
              <w:rPr>
                <w:color w:val="000000"/>
              </w:rPr>
            </w:pPr>
            <w:r>
              <w:rPr>
                <w:color w:val="000000"/>
              </w:rPr>
              <w:t>128</w:t>
            </w:r>
            <w:r w:rsidR="00AD1FE7">
              <w:rPr>
                <w:color w:val="000000"/>
              </w:rPr>
              <w:t>,</w:t>
            </w:r>
            <w:r>
              <w:rPr>
                <w:color w:val="000000"/>
              </w:rPr>
              <w:t>670</w:t>
            </w:r>
          </w:p>
        </w:tc>
        <w:tc>
          <w:tcPr>
            <w:tcW w:w="1300" w:type="dxa"/>
            <w:tcBorders>
              <w:top w:val="single" w:sz="4" w:space="0" w:color="auto"/>
              <w:left w:val="nil"/>
              <w:bottom w:val="nil"/>
              <w:right w:val="nil"/>
            </w:tcBorders>
            <w:shd w:val="clear" w:color="auto" w:fill="auto"/>
            <w:noWrap/>
            <w:vAlign w:val="bottom"/>
            <w:hideMark/>
          </w:tcPr>
          <w:p w14:paraId="7C12C68A" w14:textId="0123CBF6" w:rsidR="00B90053" w:rsidRPr="00920014" w:rsidRDefault="009410BC" w:rsidP="00B90053">
            <w:pPr>
              <w:jc w:val="center"/>
              <w:rPr>
                <w:color w:val="000000"/>
              </w:rPr>
            </w:pPr>
            <w:r>
              <w:rPr>
                <w:color w:val="000000"/>
              </w:rPr>
              <w:t>120</w:t>
            </w:r>
            <w:r w:rsidR="00AD1FE7">
              <w:rPr>
                <w:color w:val="000000"/>
              </w:rPr>
              <w:t>,</w:t>
            </w:r>
            <w:r>
              <w:rPr>
                <w:color w:val="000000"/>
              </w:rPr>
              <w:t>223</w:t>
            </w:r>
          </w:p>
        </w:tc>
        <w:tc>
          <w:tcPr>
            <w:tcW w:w="1450" w:type="dxa"/>
            <w:tcBorders>
              <w:top w:val="single" w:sz="4" w:space="0" w:color="auto"/>
              <w:left w:val="nil"/>
              <w:bottom w:val="nil"/>
              <w:right w:val="nil"/>
            </w:tcBorders>
            <w:shd w:val="clear" w:color="auto" w:fill="auto"/>
            <w:noWrap/>
            <w:vAlign w:val="bottom"/>
            <w:hideMark/>
          </w:tcPr>
          <w:p w14:paraId="77578BD9" w14:textId="55545E14" w:rsidR="00B90053" w:rsidRPr="00920014" w:rsidRDefault="009410BC" w:rsidP="00B90053">
            <w:pPr>
              <w:jc w:val="center"/>
              <w:rPr>
                <w:color w:val="000000"/>
              </w:rPr>
            </w:pPr>
            <w:r>
              <w:rPr>
                <w:color w:val="000000"/>
              </w:rPr>
              <w:t>188</w:t>
            </w:r>
            <w:r w:rsidR="00AD1FE7">
              <w:rPr>
                <w:color w:val="000000"/>
              </w:rPr>
              <w:t>,</w:t>
            </w:r>
            <w:r>
              <w:rPr>
                <w:color w:val="000000"/>
              </w:rPr>
              <w:t>404</w:t>
            </w:r>
          </w:p>
        </w:tc>
        <w:tc>
          <w:tcPr>
            <w:tcW w:w="1300" w:type="dxa"/>
            <w:tcBorders>
              <w:top w:val="single" w:sz="4" w:space="0" w:color="auto"/>
              <w:left w:val="nil"/>
              <w:bottom w:val="nil"/>
              <w:right w:val="nil"/>
            </w:tcBorders>
            <w:shd w:val="clear" w:color="auto" w:fill="auto"/>
            <w:noWrap/>
            <w:vAlign w:val="bottom"/>
            <w:hideMark/>
          </w:tcPr>
          <w:p w14:paraId="749CFD70" w14:textId="20AA0A92" w:rsidR="00B90053" w:rsidRPr="00920014" w:rsidRDefault="009410BC" w:rsidP="00B90053">
            <w:pPr>
              <w:jc w:val="center"/>
              <w:rPr>
                <w:color w:val="000000"/>
              </w:rPr>
            </w:pPr>
            <w:r>
              <w:rPr>
                <w:color w:val="000000"/>
              </w:rPr>
              <w:t>126</w:t>
            </w:r>
            <w:r w:rsidR="00AD1FE7">
              <w:rPr>
                <w:color w:val="000000"/>
              </w:rPr>
              <w:t>,</w:t>
            </w:r>
            <w:r>
              <w:rPr>
                <w:color w:val="000000"/>
              </w:rPr>
              <w:t>724</w:t>
            </w:r>
          </w:p>
        </w:tc>
        <w:tc>
          <w:tcPr>
            <w:tcW w:w="1300" w:type="dxa"/>
            <w:tcBorders>
              <w:top w:val="single" w:sz="4" w:space="0" w:color="auto"/>
              <w:left w:val="nil"/>
              <w:bottom w:val="nil"/>
              <w:right w:val="nil"/>
            </w:tcBorders>
            <w:shd w:val="clear" w:color="auto" w:fill="auto"/>
            <w:noWrap/>
            <w:vAlign w:val="bottom"/>
            <w:hideMark/>
          </w:tcPr>
          <w:p w14:paraId="45B3AA66" w14:textId="497C8C94" w:rsidR="00B90053" w:rsidRPr="00920014" w:rsidRDefault="009410BC" w:rsidP="00B90053">
            <w:pPr>
              <w:jc w:val="center"/>
              <w:rPr>
                <w:color w:val="000000"/>
              </w:rPr>
            </w:pPr>
            <w:r>
              <w:rPr>
                <w:color w:val="000000"/>
              </w:rPr>
              <w:t>3</w:t>
            </w:r>
            <w:r w:rsidR="00AC5D3D">
              <w:rPr>
                <w:color w:val="000000"/>
              </w:rPr>
              <w:t>,</w:t>
            </w:r>
            <w:r>
              <w:rPr>
                <w:color w:val="000000"/>
              </w:rPr>
              <w:t>036</w:t>
            </w:r>
          </w:p>
        </w:tc>
      </w:tr>
      <w:tr w:rsidR="00B90053" w:rsidRPr="00920014"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920014" w:rsidRDefault="00B90053" w:rsidP="00B90053">
            <w:pPr>
              <w:jc w:val="center"/>
              <w:rPr>
                <w:color w:val="000000"/>
              </w:rPr>
            </w:pPr>
            <w:r w:rsidRPr="00920014">
              <w:rPr>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3A5D6C7C" w:rsidR="00B90053" w:rsidRPr="00920014" w:rsidRDefault="009410BC" w:rsidP="00B90053">
            <w:pPr>
              <w:jc w:val="center"/>
              <w:rPr>
                <w:color w:val="000000"/>
              </w:rPr>
            </w:pPr>
            <w:r>
              <w:rPr>
                <w:color w:val="000000"/>
              </w:rPr>
              <w:t>18</w:t>
            </w:r>
          </w:p>
        </w:tc>
        <w:tc>
          <w:tcPr>
            <w:tcW w:w="1300" w:type="dxa"/>
            <w:tcBorders>
              <w:top w:val="nil"/>
              <w:left w:val="nil"/>
              <w:bottom w:val="single" w:sz="4" w:space="0" w:color="auto"/>
              <w:right w:val="nil"/>
            </w:tcBorders>
            <w:shd w:val="clear" w:color="auto" w:fill="auto"/>
            <w:noWrap/>
            <w:vAlign w:val="bottom"/>
            <w:hideMark/>
          </w:tcPr>
          <w:p w14:paraId="4F937524" w14:textId="6F326EE6" w:rsidR="00B90053" w:rsidRPr="00920014" w:rsidRDefault="009410BC" w:rsidP="00B90053">
            <w:pPr>
              <w:jc w:val="center"/>
              <w:rPr>
                <w:color w:val="000000"/>
              </w:rPr>
            </w:pPr>
            <w:r>
              <w:rPr>
                <w:color w:val="000000"/>
              </w:rPr>
              <w:t>14</w:t>
            </w:r>
          </w:p>
        </w:tc>
        <w:tc>
          <w:tcPr>
            <w:tcW w:w="1450" w:type="dxa"/>
            <w:tcBorders>
              <w:top w:val="nil"/>
              <w:left w:val="nil"/>
              <w:bottom w:val="single" w:sz="4" w:space="0" w:color="auto"/>
              <w:right w:val="nil"/>
            </w:tcBorders>
            <w:shd w:val="clear" w:color="auto" w:fill="auto"/>
            <w:noWrap/>
            <w:vAlign w:val="bottom"/>
            <w:hideMark/>
          </w:tcPr>
          <w:p w14:paraId="6701C9CE" w14:textId="198B4B98" w:rsidR="00B90053" w:rsidRPr="00920014" w:rsidRDefault="009410BC" w:rsidP="00B90053">
            <w:pPr>
              <w:jc w:val="center"/>
              <w:rPr>
                <w:color w:val="000000"/>
              </w:rPr>
            </w:pPr>
            <w:r>
              <w:rPr>
                <w:color w:val="000000"/>
              </w:rPr>
              <w:t>5</w:t>
            </w:r>
          </w:p>
        </w:tc>
        <w:tc>
          <w:tcPr>
            <w:tcW w:w="1300" w:type="dxa"/>
            <w:tcBorders>
              <w:top w:val="nil"/>
              <w:left w:val="nil"/>
              <w:bottom w:val="single" w:sz="4" w:space="0" w:color="auto"/>
              <w:right w:val="nil"/>
            </w:tcBorders>
            <w:shd w:val="clear" w:color="auto" w:fill="auto"/>
            <w:noWrap/>
            <w:vAlign w:val="bottom"/>
            <w:hideMark/>
          </w:tcPr>
          <w:p w14:paraId="4AA7DAF9" w14:textId="14556DC2" w:rsidR="00B90053" w:rsidRPr="00920014" w:rsidRDefault="00B90053" w:rsidP="00B90053">
            <w:pPr>
              <w:jc w:val="center"/>
              <w:rPr>
                <w:color w:val="000000"/>
              </w:rPr>
            </w:pPr>
            <w:r w:rsidRPr="00920014">
              <w:rPr>
                <w:color w:val="000000"/>
              </w:rPr>
              <w:t>4</w:t>
            </w:r>
            <w:r w:rsidR="0059604F">
              <w:rPr>
                <w:color w:val="000000"/>
              </w:rPr>
              <w:t>2</w:t>
            </w:r>
          </w:p>
        </w:tc>
        <w:tc>
          <w:tcPr>
            <w:tcW w:w="1300" w:type="dxa"/>
            <w:tcBorders>
              <w:top w:val="nil"/>
              <w:left w:val="nil"/>
              <w:bottom w:val="single" w:sz="4" w:space="0" w:color="auto"/>
              <w:right w:val="nil"/>
            </w:tcBorders>
            <w:shd w:val="clear" w:color="auto" w:fill="auto"/>
            <w:noWrap/>
            <w:vAlign w:val="bottom"/>
            <w:hideMark/>
          </w:tcPr>
          <w:p w14:paraId="248854F5" w14:textId="64D0630D" w:rsidR="00B90053" w:rsidRPr="00920014" w:rsidRDefault="009410BC" w:rsidP="00B90053">
            <w:pPr>
              <w:jc w:val="center"/>
              <w:rPr>
                <w:color w:val="000000"/>
              </w:rPr>
            </w:pPr>
            <w:r>
              <w:rPr>
                <w:color w:val="000000"/>
              </w:rPr>
              <w:t>5</w:t>
            </w:r>
          </w:p>
        </w:tc>
      </w:tr>
    </w:tbl>
    <w:p w14:paraId="36193AF9" w14:textId="77777777" w:rsidR="00B90053" w:rsidRPr="00920014" w:rsidRDefault="00B90053" w:rsidP="00084C12">
      <w:pPr>
        <w:rPr>
          <w:lang w:val="en-US" w:eastAsia="zh-TW"/>
        </w:rPr>
      </w:pPr>
    </w:p>
    <w:sectPr w:rsidR="00B90053" w:rsidRPr="00920014" w:rsidSect="000C77F2">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008CD"/>
    <w:rsid w:val="0000280E"/>
    <w:rsid w:val="00002BFF"/>
    <w:rsid w:val="00005675"/>
    <w:rsid w:val="0001127E"/>
    <w:rsid w:val="000113BA"/>
    <w:rsid w:val="00011557"/>
    <w:rsid w:val="00012C99"/>
    <w:rsid w:val="000140AF"/>
    <w:rsid w:val="0001438C"/>
    <w:rsid w:val="00015F53"/>
    <w:rsid w:val="00016AC4"/>
    <w:rsid w:val="00016B2C"/>
    <w:rsid w:val="00016EA0"/>
    <w:rsid w:val="000173BC"/>
    <w:rsid w:val="00017D2E"/>
    <w:rsid w:val="00020D6B"/>
    <w:rsid w:val="00020D75"/>
    <w:rsid w:val="00020FD8"/>
    <w:rsid w:val="00022B0E"/>
    <w:rsid w:val="00025CAC"/>
    <w:rsid w:val="000273A2"/>
    <w:rsid w:val="00027B48"/>
    <w:rsid w:val="00027BD8"/>
    <w:rsid w:val="000317E5"/>
    <w:rsid w:val="000319FA"/>
    <w:rsid w:val="000336A5"/>
    <w:rsid w:val="00033C5D"/>
    <w:rsid w:val="00035070"/>
    <w:rsid w:val="00035691"/>
    <w:rsid w:val="00035E77"/>
    <w:rsid w:val="000365CB"/>
    <w:rsid w:val="000405EE"/>
    <w:rsid w:val="0004414F"/>
    <w:rsid w:val="00044223"/>
    <w:rsid w:val="000457F9"/>
    <w:rsid w:val="00045BD1"/>
    <w:rsid w:val="00050DA9"/>
    <w:rsid w:val="00054D6A"/>
    <w:rsid w:val="00056C1E"/>
    <w:rsid w:val="00056EB0"/>
    <w:rsid w:val="0005782D"/>
    <w:rsid w:val="00060361"/>
    <w:rsid w:val="00060D10"/>
    <w:rsid w:val="00062169"/>
    <w:rsid w:val="00062F69"/>
    <w:rsid w:val="00063D57"/>
    <w:rsid w:val="00063F10"/>
    <w:rsid w:val="000643FE"/>
    <w:rsid w:val="00064567"/>
    <w:rsid w:val="00064621"/>
    <w:rsid w:val="00065EB3"/>
    <w:rsid w:val="00066A30"/>
    <w:rsid w:val="00072497"/>
    <w:rsid w:val="00072CA8"/>
    <w:rsid w:val="00072F1D"/>
    <w:rsid w:val="000737A4"/>
    <w:rsid w:val="000737A9"/>
    <w:rsid w:val="00073BE9"/>
    <w:rsid w:val="000746F8"/>
    <w:rsid w:val="000749A3"/>
    <w:rsid w:val="0007613B"/>
    <w:rsid w:val="00076C7A"/>
    <w:rsid w:val="0008010E"/>
    <w:rsid w:val="00080EAB"/>
    <w:rsid w:val="000811FC"/>
    <w:rsid w:val="00081F89"/>
    <w:rsid w:val="00082D9D"/>
    <w:rsid w:val="000842B6"/>
    <w:rsid w:val="00084ABB"/>
    <w:rsid w:val="00084C12"/>
    <w:rsid w:val="00085C24"/>
    <w:rsid w:val="00086245"/>
    <w:rsid w:val="00086660"/>
    <w:rsid w:val="00087E15"/>
    <w:rsid w:val="00090098"/>
    <w:rsid w:val="00090AD7"/>
    <w:rsid w:val="00090F97"/>
    <w:rsid w:val="000915E8"/>
    <w:rsid w:val="00091AD5"/>
    <w:rsid w:val="0009324A"/>
    <w:rsid w:val="00093FF5"/>
    <w:rsid w:val="0009459A"/>
    <w:rsid w:val="00094B22"/>
    <w:rsid w:val="000957EA"/>
    <w:rsid w:val="00096E4A"/>
    <w:rsid w:val="00097820"/>
    <w:rsid w:val="0009789C"/>
    <w:rsid w:val="000A095E"/>
    <w:rsid w:val="000A0DC2"/>
    <w:rsid w:val="000A18E9"/>
    <w:rsid w:val="000A1996"/>
    <w:rsid w:val="000A28AE"/>
    <w:rsid w:val="000A341F"/>
    <w:rsid w:val="000A37AA"/>
    <w:rsid w:val="000A47E3"/>
    <w:rsid w:val="000A4B86"/>
    <w:rsid w:val="000A5ECF"/>
    <w:rsid w:val="000A5F99"/>
    <w:rsid w:val="000A6F27"/>
    <w:rsid w:val="000A7ECD"/>
    <w:rsid w:val="000B0816"/>
    <w:rsid w:val="000B23A1"/>
    <w:rsid w:val="000B269F"/>
    <w:rsid w:val="000B2A3B"/>
    <w:rsid w:val="000B2C48"/>
    <w:rsid w:val="000B45DA"/>
    <w:rsid w:val="000B5124"/>
    <w:rsid w:val="000B656C"/>
    <w:rsid w:val="000B7C2C"/>
    <w:rsid w:val="000C12A1"/>
    <w:rsid w:val="000C1617"/>
    <w:rsid w:val="000C2409"/>
    <w:rsid w:val="000C2CFB"/>
    <w:rsid w:val="000C314D"/>
    <w:rsid w:val="000C328F"/>
    <w:rsid w:val="000C47A3"/>
    <w:rsid w:val="000C49E8"/>
    <w:rsid w:val="000C5B23"/>
    <w:rsid w:val="000C6115"/>
    <w:rsid w:val="000C6888"/>
    <w:rsid w:val="000C77F2"/>
    <w:rsid w:val="000D0027"/>
    <w:rsid w:val="000D023D"/>
    <w:rsid w:val="000D0F2A"/>
    <w:rsid w:val="000D13A7"/>
    <w:rsid w:val="000D1993"/>
    <w:rsid w:val="000D4390"/>
    <w:rsid w:val="000D5332"/>
    <w:rsid w:val="000D5942"/>
    <w:rsid w:val="000D6357"/>
    <w:rsid w:val="000D6BA7"/>
    <w:rsid w:val="000D6BC9"/>
    <w:rsid w:val="000D7362"/>
    <w:rsid w:val="000D7411"/>
    <w:rsid w:val="000D7B50"/>
    <w:rsid w:val="000E0F07"/>
    <w:rsid w:val="000E15B4"/>
    <w:rsid w:val="000E16CF"/>
    <w:rsid w:val="000E2276"/>
    <w:rsid w:val="000E37F5"/>
    <w:rsid w:val="000E40C2"/>
    <w:rsid w:val="000E4E7A"/>
    <w:rsid w:val="000F06D6"/>
    <w:rsid w:val="000F188B"/>
    <w:rsid w:val="000F2030"/>
    <w:rsid w:val="000F2649"/>
    <w:rsid w:val="000F28ED"/>
    <w:rsid w:val="000F2C8B"/>
    <w:rsid w:val="000F2EFC"/>
    <w:rsid w:val="000F38CC"/>
    <w:rsid w:val="000F592C"/>
    <w:rsid w:val="000F60EF"/>
    <w:rsid w:val="000F7BE0"/>
    <w:rsid w:val="001009D3"/>
    <w:rsid w:val="00101246"/>
    <w:rsid w:val="00101BDB"/>
    <w:rsid w:val="00101DC9"/>
    <w:rsid w:val="00102805"/>
    <w:rsid w:val="0010412C"/>
    <w:rsid w:val="001042C3"/>
    <w:rsid w:val="001047BB"/>
    <w:rsid w:val="001057C4"/>
    <w:rsid w:val="001058FF"/>
    <w:rsid w:val="00105B5C"/>
    <w:rsid w:val="001109D7"/>
    <w:rsid w:val="00110C8A"/>
    <w:rsid w:val="0011163C"/>
    <w:rsid w:val="00113F17"/>
    <w:rsid w:val="00114285"/>
    <w:rsid w:val="00114C03"/>
    <w:rsid w:val="00114D87"/>
    <w:rsid w:val="00115222"/>
    <w:rsid w:val="001152AA"/>
    <w:rsid w:val="00116E6A"/>
    <w:rsid w:val="00117C23"/>
    <w:rsid w:val="00120753"/>
    <w:rsid w:val="00121B7C"/>
    <w:rsid w:val="001229B3"/>
    <w:rsid w:val="0012349A"/>
    <w:rsid w:val="001247D3"/>
    <w:rsid w:val="00125F1F"/>
    <w:rsid w:val="001261C0"/>
    <w:rsid w:val="0013155E"/>
    <w:rsid w:val="001323C8"/>
    <w:rsid w:val="0013254E"/>
    <w:rsid w:val="00133DA2"/>
    <w:rsid w:val="00134E27"/>
    <w:rsid w:val="00135895"/>
    <w:rsid w:val="00135BAB"/>
    <w:rsid w:val="00137BAC"/>
    <w:rsid w:val="0014052B"/>
    <w:rsid w:val="00140CBB"/>
    <w:rsid w:val="00141406"/>
    <w:rsid w:val="00141A2F"/>
    <w:rsid w:val="00141C79"/>
    <w:rsid w:val="00142757"/>
    <w:rsid w:val="00142EE4"/>
    <w:rsid w:val="001436E6"/>
    <w:rsid w:val="00144597"/>
    <w:rsid w:val="0014481A"/>
    <w:rsid w:val="001449C9"/>
    <w:rsid w:val="00144E4F"/>
    <w:rsid w:val="00145523"/>
    <w:rsid w:val="00146238"/>
    <w:rsid w:val="001462E6"/>
    <w:rsid w:val="00146305"/>
    <w:rsid w:val="001506DB"/>
    <w:rsid w:val="00150761"/>
    <w:rsid w:val="001517DF"/>
    <w:rsid w:val="0015225E"/>
    <w:rsid w:val="00154D23"/>
    <w:rsid w:val="00155905"/>
    <w:rsid w:val="00156945"/>
    <w:rsid w:val="00157364"/>
    <w:rsid w:val="00157372"/>
    <w:rsid w:val="00161372"/>
    <w:rsid w:val="0016324F"/>
    <w:rsid w:val="0016432B"/>
    <w:rsid w:val="00165AE1"/>
    <w:rsid w:val="00166AC2"/>
    <w:rsid w:val="001671C5"/>
    <w:rsid w:val="00171C70"/>
    <w:rsid w:val="00171FC6"/>
    <w:rsid w:val="00173F74"/>
    <w:rsid w:val="00174531"/>
    <w:rsid w:val="00175C64"/>
    <w:rsid w:val="001761EE"/>
    <w:rsid w:val="001805B0"/>
    <w:rsid w:val="00180AD5"/>
    <w:rsid w:val="00180DC4"/>
    <w:rsid w:val="00181B15"/>
    <w:rsid w:val="001830F8"/>
    <w:rsid w:val="00183165"/>
    <w:rsid w:val="00183198"/>
    <w:rsid w:val="00184009"/>
    <w:rsid w:val="0018572D"/>
    <w:rsid w:val="00185A06"/>
    <w:rsid w:val="0018734D"/>
    <w:rsid w:val="00190BC2"/>
    <w:rsid w:val="0019106B"/>
    <w:rsid w:val="001916D6"/>
    <w:rsid w:val="00192522"/>
    <w:rsid w:val="00193659"/>
    <w:rsid w:val="00193C82"/>
    <w:rsid w:val="00193F1C"/>
    <w:rsid w:val="00194A99"/>
    <w:rsid w:val="00194E2D"/>
    <w:rsid w:val="00195383"/>
    <w:rsid w:val="00195CDC"/>
    <w:rsid w:val="00196BB1"/>
    <w:rsid w:val="00196C70"/>
    <w:rsid w:val="00196F1C"/>
    <w:rsid w:val="0019706F"/>
    <w:rsid w:val="001971C8"/>
    <w:rsid w:val="001A0D53"/>
    <w:rsid w:val="001A1F93"/>
    <w:rsid w:val="001A217B"/>
    <w:rsid w:val="001A3E05"/>
    <w:rsid w:val="001A3EDE"/>
    <w:rsid w:val="001A41EC"/>
    <w:rsid w:val="001A4342"/>
    <w:rsid w:val="001A4A56"/>
    <w:rsid w:val="001A5882"/>
    <w:rsid w:val="001A62D0"/>
    <w:rsid w:val="001A6B3B"/>
    <w:rsid w:val="001A7182"/>
    <w:rsid w:val="001B0440"/>
    <w:rsid w:val="001B0D47"/>
    <w:rsid w:val="001B1E35"/>
    <w:rsid w:val="001B2333"/>
    <w:rsid w:val="001B37B9"/>
    <w:rsid w:val="001B38A2"/>
    <w:rsid w:val="001B40EC"/>
    <w:rsid w:val="001B4947"/>
    <w:rsid w:val="001B5173"/>
    <w:rsid w:val="001B567B"/>
    <w:rsid w:val="001B56F9"/>
    <w:rsid w:val="001B58E8"/>
    <w:rsid w:val="001B6ECA"/>
    <w:rsid w:val="001B7F58"/>
    <w:rsid w:val="001C090D"/>
    <w:rsid w:val="001C1734"/>
    <w:rsid w:val="001C179B"/>
    <w:rsid w:val="001C219A"/>
    <w:rsid w:val="001C2811"/>
    <w:rsid w:val="001C29EC"/>
    <w:rsid w:val="001C31E9"/>
    <w:rsid w:val="001C3C3B"/>
    <w:rsid w:val="001C50D5"/>
    <w:rsid w:val="001C5600"/>
    <w:rsid w:val="001C6544"/>
    <w:rsid w:val="001C6A25"/>
    <w:rsid w:val="001C6FB2"/>
    <w:rsid w:val="001C7E13"/>
    <w:rsid w:val="001D0898"/>
    <w:rsid w:val="001D0DC3"/>
    <w:rsid w:val="001D1CD0"/>
    <w:rsid w:val="001D2E23"/>
    <w:rsid w:val="001D4B16"/>
    <w:rsid w:val="001D615A"/>
    <w:rsid w:val="001D73D6"/>
    <w:rsid w:val="001D7E17"/>
    <w:rsid w:val="001D7E6D"/>
    <w:rsid w:val="001E041B"/>
    <w:rsid w:val="001E149C"/>
    <w:rsid w:val="001E4582"/>
    <w:rsid w:val="001E627A"/>
    <w:rsid w:val="001E7A28"/>
    <w:rsid w:val="001F0606"/>
    <w:rsid w:val="001F1EB8"/>
    <w:rsid w:val="001F252B"/>
    <w:rsid w:val="001F456E"/>
    <w:rsid w:val="001F5C58"/>
    <w:rsid w:val="001F6891"/>
    <w:rsid w:val="001F6A9D"/>
    <w:rsid w:val="002006AD"/>
    <w:rsid w:val="00204A34"/>
    <w:rsid w:val="00205340"/>
    <w:rsid w:val="0020536A"/>
    <w:rsid w:val="002056AF"/>
    <w:rsid w:val="00205CDE"/>
    <w:rsid w:val="00206D7C"/>
    <w:rsid w:val="00206F8E"/>
    <w:rsid w:val="00207E8B"/>
    <w:rsid w:val="00212BC0"/>
    <w:rsid w:val="002137A8"/>
    <w:rsid w:val="00213A28"/>
    <w:rsid w:val="00213BB8"/>
    <w:rsid w:val="0021406C"/>
    <w:rsid w:val="00214447"/>
    <w:rsid w:val="00216B8E"/>
    <w:rsid w:val="00216E3C"/>
    <w:rsid w:val="00217781"/>
    <w:rsid w:val="00220788"/>
    <w:rsid w:val="00220C2E"/>
    <w:rsid w:val="00220D0E"/>
    <w:rsid w:val="00221CE4"/>
    <w:rsid w:val="00222875"/>
    <w:rsid w:val="002234EA"/>
    <w:rsid w:val="0022403F"/>
    <w:rsid w:val="00224D37"/>
    <w:rsid w:val="002257EE"/>
    <w:rsid w:val="00226142"/>
    <w:rsid w:val="00230267"/>
    <w:rsid w:val="0023242A"/>
    <w:rsid w:val="002337B8"/>
    <w:rsid w:val="00236A31"/>
    <w:rsid w:val="00236D15"/>
    <w:rsid w:val="00236DAC"/>
    <w:rsid w:val="00237861"/>
    <w:rsid w:val="002414B4"/>
    <w:rsid w:val="00241E41"/>
    <w:rsid w:val="00241E74"/>
    <w:rsid w:val="00242372"/>
    <w:rsid w:val="002427AE"/>
    <w:rsid w:val="0024295E"/>
    <w:rsid w:val="00243CD0"/>
    <w:rsid w:val="00244AF8"/>
    <w:rsid w:val="00244DCC"/>
    <w:rsid w:val="0024689E"/>
    <w:rsid w:val="00246A7D"/>
    <w:rsid w:val="00250B3E"/>
    <w:rsid w:val="00251266"/>
    <w:rsid w:val="00251D11"/>
    <w:rsid w:val="002533D1"/>
    <w:rsid w:val="002536AD"/>
    <w:rsid w:val="00255033"/>
    <w:rsid w:val="00255CAA"/>
    <w:rsid w:val="002569C6"/>
    <w:rsid w:val="00256E4A"/>
    <w:rsid w:val="00256FEF"/>
    <w:rsid w:val="00257679"/>
    <w:rsid w:val="002579AE"/>
    <w:rsid w:val="00260629"/>
    <w:rsid w:val="002611A4"/>
    <w:rsid w:val="00262788"/>
    <w:rsid w:val="00262F6D"/>
    <w:rsid w:val="002639A5"/>
    <w:rsid w:val="002667C0"/>
    <w:rsid w:val="0026776D"/>
    <w:rsid w:val="00267DF6"/>
    <w:rsid w:val="0027038D"/>
    <w:rsid w:val="002733E8"/>
    <w:rsid w:val="002776AD"/>
    <w:rsid w:val="00277DAA"/>
    <w:rsid w:val="0028149B"/>
    <w:rsid w:val="002820E1"/>
    <w:rsid w:val="002844D8"/>
    <w:rsid w:val="00284D92"/>
    <w:rsid w:val="00285E13"/>
    <w:rsid w:val="00286CC5"/>
    <w:rsid w:val="002876A5"/>
    <w:rsid w:val="00290662"/>
    <w:rsid w:val="00290BF0"/>
    <w:rsid w:val="00290EB1"/>
    <w:rsid w:val="00291AF8"/>
    <w:rsid w:val="00292203"/>
    <w:rsid w:val="00292F0D"/>
    <w:rsid w:val="00293217"/>
    <w:rsid w:val="002933D8"/>
    <w:rsid w:val="002934C8"/>
    <w:rsid w:val="002937BB"/>
    <w:rsid w:val="002945E8"/>
    <w:rsid w:val="00295A6D"/>
    <w:rsid w:val="00295C41"/>
    <w:rsid w:val="002A056B"/>
    <w:rsid w:val="002A06D9"/>
    <w:rsid w:val="002A19D8"/>
    <w:rsid w:val="002A25A5"/>
    <w:rsid w:val="002A5A15"/>
    <w:rsid w:val="002A5F9D"/>
    <w:rsid w:val="002A6600"/>
    <w:rsid w:val="002A7CB0"/>
    <w:rsid w:val="002B0566"/>
    <w:rsid w:val="002B1B21"/>
    <w:rsid w:val="002B2279"/>
    <w:rsid w:val="002B248B"/>
    <w:rsid w:val="002B25BD"/>
    <w:rsid w:val="002B4D16"/>
    <w:rsid w:val="002B5EEF"/>
    <w:rsid w:val="002B6419"/>
    <w:rsid w:val="002B683B"/>
    <w:rsid w:val="002C0F6A"/>
    <w:rsid w:val="002C2C6D"/>
    <w:rsid w:val="002C336F"/>
    <w:rsid w:val="002C4624"/>
    <w:rsid w:val="002D1787"/>
    <w:rsid w:val="002D17BA"/>
    <w:rsid w:val="002D1884"/>
    <w:rsid w:val="002D1DCE"/>
    <w:rsid w:val="002D2D13"/>
    <w:rsid w:val="002D3136"/>
    <w:rsid w:val="002D3732"/>
    <w:rsid w:val="002D3AB4"/>
    <w:rsid w:val="002D5756"/>
    <w:rsid w:val="002D5B23"/>
    <w:rsid w:val="002D6EE2"/>
    <w:rsid w:val="002D744D"/>
    <w:rsid w:val="002E2316"/>
    <w:rsid w:val="002E24FF"/>
    <w:rsid w:val="002E2F7A"/>
    <w:rsid w:val="002E323C"/>
    <w:rsid w:val="002E3287"/>
    <w:rsid w:val="002E42F9"/>
    <w:rsid w:val="002E4A7D"/>
    <w:rsid w:val="002E6254"/>
    <w:rsid w:val="002E70E2"/>
    <w:rsid w:val="002E7B67"/>
    <w:rsid w:val="002F0EC8"/>
    <w:rsid w:val="002F319A"/>
    <w:rsid w:val="002F3444"/>
    <w:rsid w:val="002F3816"/>
    <w:rsid w:val="002F3A39"/>
    <w:rsid w:val="002F3B5B"/>
    <w:rsid w:val="002F49FF"/>
    <w:rsid w:val="002F5360"/>
    <w:rsid w:val="002F5505"/>
    <w:rsid w:val="002F5B74"/>
    <w:rsid w:val="002F67CA"/>
    <w:rsid w:val="002F6A18"/>
    <w:rsid w:val="00300071"/>
    <w:rsid w:val="003004DB"/>
    <w:rsid w:val="003019F9"/>
    <w:rsid w:val="00301A3E"/>
    <w:rsid w:val="00302298"/>
    <w:rsid w:val="00302467"/>
    <w:rsid w:val="00304F8D"/>
    <w:rsid w:val="00305A75"/>
    <w:rsid w:val="00306F5F"/>
    <w:rsid w:val="00307467"/>
    <w:rsid w:val="0031014A"/>
    <w:rsid w:val="0031035E"/>
    <w:rsid w:val="003103C7"/>
    <w:rsid w:val="00311A5F"/>
    <w:rsid w:val="00312322"/>
    <w:rsid w:val="003125FB"/>
    <w:rsid w:val="0031263A"/>
    <w:rsid w:val="00314488"/>
    <w:rsid w:val="003161F6"/>
    <w:rsid w:val="00316548"/>
    <w:rsid w:val="00316A8F"/>
    <w:rsid w:val="003177AD"/>
    <w:rsid w:val="00317CD7"/>
    <w:rsid w:val="00320A46"/>
    <w:rsid w:val="003211EE"/>
    <w:rsid w:val="00322357"/>
    <w:rsid w:val="00322471"/>
    <w:rsid w:val="0032299A"/>
    <w:rsid w:val="0032306A"/>
    <w:rsid w:val="003230A7"/>
    <w:rsid w:val="003231E8"/>
    <w:rsid w:val="0032396E"/>
    <w:rsid w:val="00323A7B"/>
    <w:rsid w:val="003246E7"/>
    <w:rsid w:val="00325CEF"/>
    <w:rsid w:val="00326A5E"/>
    <w:rsid w:val="0032767F"/>
    <w:rsid w:val="00327A24"/>
    <w:rsid w:val="003305BE"/>
    <w:rsid w:val="00330CB5"/>
    <w:rsid w:val="00331710"/>
    <w:rsid w:val="00331C30"/>
    <w:rsid w:val="00334309"/>
    <w:rsid w:val="003407ED"/>
    <w:rsid w:val="0034485F"/>
    <w:rsid w:val="00344CE3"/>
    <w:rsid w:val="003458EF"/>
    <w:rsid w:val="00345F5B"/>
    <w:rsid w:val="003474BD"/>
    <w:rsid w:val="00347C6A"/>
    <w:rsid w:val="0035026F"/>
    <w:rsid w:val="00350346"/>
    <w:rsid w:val="00350A17"/>
    <w:rsid w:val="00350B51"/>
    <w:rsid w:val="003541D5"/>
    <w:rsid w:val="0035640B"/>
    <w:rsid w:val="003568B0"/>
    <w:rsid w:val="00357EBE"/>
    <w:rsid w:val="00360D92"/>
    <w:rsid w:val="00363208"/>
    <w:rsid w:val="00363DB2"/>
    <w:rsid w:val="00364CDD"/>
    <w:rsid w:val="00367C53"/>
    <w:rsid w:val="0037021A"/>
    <w:rsid w:val="003709DC"/>
    <w:rsid w:val="00371EA8"/>
    <w:rsid w:val="00372921"/>
    <w:rsid w:val="003731AD"/>
    <w:rsid w:val="003745AE"/>
    <w:rsid w:val="003773C8"/>
    <w:rsid w:val="003774CB"/>
    <w:rsid w:val="00380161"/>
    <w:rsid w:val="00380869"/>
    <w:rsid w:val="003818DF"/>
    <w:rsid w:val="0038361F"/>
    <w:rsid w:val="00383CAC"/>
    <w:rsid w:val="00384B7A"/>
    <w:rsid w:val="0038695B"/>
    <w:rsid w:val="00386A49"/>
    <w:rsid w:val="00387038"/>
    <w:rsid w:val="00390084"/>
    <w:rsid w:val="00390293"/>
    <w:rsid w:val="0039144F"/>
    <w:rsid w:val="0039152E"/>
    <w:rsid w:val="003947CD"/>
    <w:rsid w:val="003959B2"/>
    <w:rsid w:val="0039622B"/>
    <w:rsid w:val="00396846"/>
    <w:rsid w:val="00396A30"/>
    <w:rsid w:val="00396E88"/>
    <w:rsid w:val="003A041B"/>
    <w:rsid w:val="003A0482"/>
    <w:rsid w:val="003A0A78"/>
    <w:rsid w:val="003A2146"/>
    <w:rsid w:val="003A2E7A"/>
    <w:rsid w:val="003A38AB"/>
    <w:rsid w:val="003A3F80"/>
    <w:rsid w:val="003A41DE"/>
    <w:rsid w:val="003A4654"/>
    <w:rsid w:val="003A54C6"/>
    <w:rsid w:val="003A5D52"/>
    <w:rsid w:val="003A66DD"/>
    <w:rsid w:val="003A7805"/>
    <w:rsid w:val="003A78AC"/>
    <w:rsid w:val="003B3406"/>
    <w:rsid w:val="003B4C0C"/>
    <w:rsid w:val="003B5BB6"/>
    <w:rsid w:val="003B71A3"/>
    <w:rsid w:val="003B74AF"/>
    <w:rsid w:val="003C20A8"/>
    <w:rsid w:val="003C24FE"/>
    <w:rsid w:val="003C2B3F"/>
    <w:rsid w:val="003C2D41"/>
    <w:rsid w:val="003C2D5A"/>
    <w:rsid w:val="003C40E7"/>
    <w:rsid w:val="003C4199"/>
    <w:rsid w:val="003C4696"/>
    <w:rsid w:val="003C5CBB"/>
    <w:rsid w:val="003C5F5F"/>
    <w:rsid w:val="003D0084"/>
    <w:rsid w:val="003D1A44"/>
    <w:rsid w:val="003D1AD0"/>
    <w:rsid w:val="003D2371"/>
    <w:rsid w:val="003D2474"/>
    <w:rsid w:val="003D304B"/>
    <w:rsid w:val="003D3E6B"/>
    <w:rsid w:val="003D3F0A"/>
    <w:rsid w:val="003D4019"/>
    <w:rsid w:val="003D4BB7"/>
    <w:rsid w:val="003D616E"/>
    <w:rsid w:val="003D6367"/>
    <w:rsid w:val="003D67F7"/>
    <w:rsid w:val="003D6E20"/>
    <w:rsid w:val="003D727D"/>
    <w:rsid w:val="003E0CAF"/>
    <w:rsid w:val="003E12A1"/>
    <w:rsid w:val="003E1E76"/>
    <w:rsid w:val="003E2222"/>
    <w:rsid w:val="003E2CE6"/>
    <w:rsid w:val="003E2E16"/>
    <w:rsid w:val="003E399E"/>
    <w:rsid w:val="003E5149"/>
    <w:rsid w:val="003E60C3"/>
    <w:rsid w:val="003E75EE"/>
    <w:rsid w:val="003E75F5"/>
    <w:rsid w:val="003F0F8C"/>
    <w:rsid w:val="003F1119"/>
    <w:rsid w:val="003F13A8"/>
    <w:rsid w:val="003F3782"/>
    <w:rsid w:val="003F4DE7"/>
    <w:rsid w:val="003F68A9"/>
    <w:rsid w:val="003F7BAB"/>
    <w:rsid w:val="003F7BF9"/>
    <w:rsid w:val="004004B0"/>
    <w:rsid w:val="00400D8E"/>
    <w:rsid w:val="00401F4B"/>
    <w:rsid w:val="004035C1"/>
    <w:rsid w:val="004036D8"/>
    <w:rsid w:val="00404382"/>
    <w:rsid w:val="0040507B"/>
    <w:rsid w:val="0040564E"/>
    <w:rsid w:val="004059CF"/>
    <w:rsid w:val="00405A68"/>
    <w:rsid w:val="004075C5"/>
    <w:rsid w:val="004077B3"/>
    <w:rsid w:val="00407CCE"/>
    <w:rsid w:val="0041085C"/>
    <w:rsid w:val="00410AE9"/>
    <w:rsid w:val="004121E2"/>
    <w:rsid w:val="00413AEF"/>
    <w:rsid w:val="00414AB6"/>
    <w:rsid w:val="00415107"/>
    <w:rsid w:val="00415961"/>
    <w:rsid w:val="00415F15"/>
    <w:rsid w:val="00416094"/>
    <w:rsid w:val="00416D85"/>
    <w:rsid w:val="00420500"/>
    <w:rsid w:val="00420695"/>
    <w:rsid w:val="004213C2"/>
    <w:rsid w:val="00421435"/>
    <w:rsid w:val="00423E4D"/>
    <w:rsid w:val="00424386"/>
    <w:rsid w:val="00424C51"/>
    <w:rsid w:val="00426ECD"/>
    <w:rsid w:val="00426EE8"/>
    <w:rsid w:val="00426F25"/>
    <w:rsid w:val="004302B3"/>
    <w:rsid w:val="00430D25"/>
    <w:rsid w:val="00430E4A"/>
    <w:rsid w:val="004327CF"/>
    <w:rsid w:val="00432A4A"/>
    <w:rsid w:val="00433CD0"/>
    <w:rsid w:val="004364DF"/>
    <w:rsid w:val="00437AA1"/>
    <w:rsid w:val="00441147"/>
    <w:rsid w:val="00441BFA"/>
    <w:rsid w:val="0044303F"/>
    <w:rsid w:val="00443258"/>
    <w:rsid w:val="004435B2"/>
    <w:rsid w:val="0044381E"/>
    <w:rsid w:val="00443DAF"/>
    <w:rsid w:val="00444E5E"/>
    <w:rsid w:val="004461CA"/>
    <w:rsid w:val="0044659D"/>
    <w:rsid w:val="0044692F"/>
    <w:rsid w:val="00446D5C"/>
    <w:rsid w:val="00450781"/>
    <w:rsid w:val="0045090B"/>
    <w:rsid w:val="00451DF6"/>
    <w:rsid w:val="004521F9"/>
    <w:rsid w:val="0045287B"/>
    <w:rsid w:val="0045287C"/>
    <w:rsid w:val="00453767"/>
    <w:rsid w:val="004556BF"/>
    <w:rsid w:val="004601CB"/>
    <w:rsid w:val="004610DA"/>
    <w:rsid w:val="00461836"/>
    <w:rsid w:val="004638C3"/>
    <w:rsid w:val="00464E10"/>
    <w:rsid w:val="00464E37"/>
    <w:rsid w:val="00465225"/>
    <w:rsid w:val="00465B38"/>
    <w:rsid w:val="00465D40"/>
    <w:rsid w:val="0046792A"/>
    <w:rsid w:val="00470269"/>
    <w:rsid w:val="00471AC2"/>
    <w:rsid w:val="00471F50"/>
    <w:rsid w:val="00475660"/>
    <w:rsid w:val="00475EF9"/>
    <w:rsid w:val="00476827"/>
    <w:rsid w:val="00477469"/>
    <w:rsid w:val="00477730"/>
    <w:rsid w:val="00480162"/>
    <w:rsid w:val="004803D9"/>
    <w:rsid w:val="0048264F"/>
    <w:rsid w:val="00483699"/>
    <w:rsid w:val="00484A30"/>
    <w:rsid w:val="00484D5B"/>
    <w:rsid w:val="004856BE"/>
    <w:rsid w:val="00485A05"/>
    <w:rsid w:val="00486C7B"/>
    <w:rsid w:val="004912ED"/>
    <w:rsid w:val="004919B9"/>
    <w:rsid w:val="004922E6"/>
    <w:rsid w:val="00492660"/>
    <w:rsid w:val="00493AAB"/>
    <w:rsid w:val="00494044"/>
    <w:rsid w:val="004947D6"/>
    <w:rsid w:val="00495509"/>
    <w:rsid w:val="00495D4F"/>
    <w:rsid w:val="00495F27"/>
    <w:rsid w:val="0049662F"/>
    <w:rsid w:val="0049773E"/>
    <w:rsid w:val="004A0C19"/>
    <w:rsid w:val="004A1173"/>
    <w:rsid w:val="004A155C"/>
    <w:rsid w:val="004A17C9"/>
    <w:rsid w:val="004A2B8C"/>
    <w:rsid w:val="004A3178"/>
    <w:rsid w:val="004A344A"/>
    <w:rsid w:val="004A40D4"/>
    <w:rsid w:val="004A440A"/>
    <w:rsid w:val="004A5191"/>
    <w:rsid w:val="004A58C1"/>
    <w:rsid w:val="004A5F29"/>
    <w:rsid w:val="004A658D"/>
    <w:rsid w:val="004A65E0"/>
    <w:rsid w:val="004A6ADE"/>
    <w:rsid w:val="004A7AE4"/>
    <w:rsid w:val="004B0764"/>
    <w:rsid w:val="004B2A3B"/>
    <w:rsid w:val="004B4438"/>
    <w:rsid w:val="004B4DC3"/>
    <w:rsid w:val="004B68B3"/>
    <w:rsid w:val="004C020D"/>
    <w:rsid w:val="004C04CB"/>
    <w:rsid w:val="004C1BC3"/>
    <w:rsid w:val="004C1D76"/>
    <w:rsid w:val="004C25C4"/>
    <w:rsid w:val="004C4456"/>
    <w:rsid w:val="004C59A4"/>
    <w:rsid w:val="004C6717"/>
    <w:rsid w:val="004C7BF5"/>
    <w:rsid w:val="004D28E9"/>
    <w:rsid w:val="004D2A06"/>
    <w:rsid w:val="004D2E7B"/>
    <w:rsid w:val="004D2F53"/>
    <w:rsid w:val="004D457A"/>
    <w:rsid w:val="004D54FB"/>
    <w:rsid w:val="004D5D51"/>
    <w:rsid w:val="004D62BB"/>
    <w:rsid w:val="004D6A09"/>
    <w:rsid w:val="004D79F4"/>
    <w:rsid w:val="004E1440"/>
    <w:rsid w:val="004E1A3A"/>
    <w:rsid w:val="004E23F7"/>
    <w:rsid w:val="004E5E4D"/>
    <w:rsid w:val="004E6263"/>
    <w:rsid w:val="004E631C"/>
    <w:rsid w:val="004E6A91"/>
    <w:rsid w:val="004F485F"/>
    <w:rsid w:val="004F57F4"/>
    <w:rsid w:val="004F798D"/>
    <w:rsid w:val="005006D7"/>
    <w:rsid w:val="005034B8"/>
    <w:rsid w:val="0050495F"/>
    <w:rsid w:val="00506A2F"/>
    <w:rsid w:val="0051228D"/>
    <w:rsid w:val="00512E17"/>
    <w:rsid w:val="0051425D"/>
    <w:rsid w:val="00514290"/>
    <w:rsid w:val="005142EB"/>
    <w:rsid w:val="0051645C"/>
    <w:rsid w:val="0052179C"/>
    <w:rsid w:val="005219F0"/>
    <w:rsid w:val="00522F62"/>
    <w:rsid w:val="005233BB"/>
    <w:rsid w:val="005238EF"/>
    <w:rsid w:val="00526A71"/>
    <w:rsid w:val="00531E50"/>
    <w:rsid w:val="005321C5"/>
    <w:rsid w:val="005321CB"/>
    <w:rsid w:val="00533666"/>
    <w:rsid w:val="00536E73"/>
    <w:rsid w:val="00540A19"/>
    <w:rsid w:val="00540B2F"/>
    <w:rsid w:val="00540B77"/>
    <w:rsid w:val="00540D58"/>
    <w:rsid w:val="00541045"/>
    <w:rsid w:val="005410B6"/>
    <w:rsid w:val="00541A82"/>
    <w:rsid w:val="00542473"/>
    <w:rsid w:val="00542525"/>
    <w:rsid w:val="005427DB"/>
    <w:rsid w:val="00542E78"/>
    <w:rsid w:val="005433B2"/>
    <w:rsid w:val="0054395D"/>
    <w:rsid w:val="00543ABE"/>
    <w:rsid w:val="00544C87"/>
    <w:rsid w:val="0054563A"/>
    <w:rsid w:val="0054662B"/>
    <w:rsid w:val="00547346"/>
    <w:rsid w:val="00547E76"/>
    <w:rsid w:val="00550004"/>
    <w:rsid w:val="00550E35"/>
    <w:rsid w:val="00551D5D"/>
    <w:rsid w:val="00551F53"/>
    <w:rsid w:val="005534C1"/>
    <w:rsid w:val="00553C2A"/>
    <w:rsid w:val="00554370"/>
    <w:rsid w:val="00555D90"/>
    <w:rsid w:val="00556F1F"/>
    <w:rsid w:val="00560CE4"/>
    <w:rsid w:val="00561872"/>
    <w:rsid w:val="005618AF"/>
    <w:rsid w:val="005639A6"/>
    <w:rsid w:val="0056478D"/>
    <w:rsid w:val="0056494F"/>
    <w:rsid w:val="00564A96"/>
    <w:rsid w:val="005651A3"/>
    <w:rsid w:val="00566F41"/>
    <w:rsid w:val="00570DB4"/>
    <w:rsid w:val="00571906"/>
    <w:rsid w:val="00571A5C"/>
    <w:rsid w:val="00573FE7"/>
    <w:rsid w:val="00575DF8"/>
    <w:rsid w:val="00575F0A"/>
    <w:rsid w:val="0057624E"/>
    <w:rsid w:val="00576C73"/>
    <w:rsid w:val="005778DD"/>
    <w:rsid w:val="00577ABD"/>
    <w:rsid w:val="00577EDC"/>
    <w:rsid w:val="005804FC"/>
    <w:rsid w:val="00580DB4"/>
    <w:rsid w:val="00582975"/>
    <w:rsid w:val="00582AC0"/>
    <w:rsid w:val="00583071"/>
    <w:rsid w:val="0058327B"/>
    <w:rsid w:val="0058496E"/>
    <w:rsid w:val="00584B7B"/>
    <w:rsid w:val="00585C6B"/>
    <w:rsid w:val="0058786F"/>
    <w:rsid w:val="005900B2"/>
    <w:rsid w:val="0059115B"/>
    <w:rsid w:val="005915C9"/>
    <w:rsid w:val="0059258C"/>
    <w:rsid w:val="00593680"/>
    <w:rsid w:val="00593C80"/>
    <w:rsid w:val="0059604F"/>
    <w:rsid w:val="005A0AF6"/>
    <w:rsid w:val="005A3C4B"/>
    <w:rsid w:val="005A4398"/>
    <w:rsid w:val="005A5915"/>
    <w:rsid w:val="005A6141"/>
    <w:rsid w:val="005B0777"/>
    <w:rsid w:val="005B0E1F"/>
    <w:rsid w:val="005B0E92"/>
    <w:rsid w:val="005B19DC"/>
    <w:rsid w:val="005B43E2"/>
    <w:rsid w:val="005C0D57"/>
    <w:rsid w:val="005C2940"/>
    <w:rsid w:val="005C2A0F"/>
    <w:rsid w:val="005C2A14"/>
    <w:rsid w:val="005C41D9"/>
    <w:rsid w:val="005C4660"/>
    <w:rsid w:val="005C4856"/>
    <w:rsid w:val="005C5267"/>
    <w:rsid w:val="005C56A4"/>
    <w:rsid w:val="005C607B"/>
    <w:rsid w:val="005C6210"/>
    <w:rsid w:val="005C6F4B"/>
    <w:rsid w:val="005D081D"/>
    <w:rsid w:val="005D0900"/>
    <w:rsid w:val="005D1E53"/>
    <w:rsid w:val="005D462B"/>
    <w:rsid w:val="005D66AD"/>
    <w:rsid w:val="005D6CC5"/>
    <w:rsid w:val="005D6E77"/>
    <w:rsid w:val="005E02B3"/>
    <w:rsid w:val="005E0486"/>
    <w:rsid w:val="005E06E8"/>
    <w:rsid w:val="005E265A"/>
    <w:rsid w:val="005E40FA"/>
    <w:rsid w:val="005E5ED9"/>
    <w:rsid w:val="005E6641"/>
    <w:rsid w:val="005E67FC"/>
    <w:rsid w:val="005F0993"/>
    <w:rsid w:val="005F1004"/>
    <w:rsid w:val="005F10A7"/>
    <w:rsid w:val="005F1519"/>
    <w:rsid w:val="005F3713"/>
    <w:rsid w:val="005F3B70"/>
    <w:rsid w:val="005F41A5"/>
    <w:rsid w:val="005F5D5D"/>
    <w:rsid w:val="005F63FE"/>
    <w:rsid w:val="005F74F8"/>
    <w:rsid w:val="005F7730"/>
    <w:rsid w:val="005F7CC8"/>
    <w:rsid w:val="006009A6"/>
    <w:rsid w:val="00600D1D"/>
    <w:rsid w:val="006013BE"/>
    <w:rsid w:val="00602DFC"/>
    <w:rsid w:val="00604862"/>
    <w:rsid w:val="006049EF"/>
    <w:rsid w:val="00606A11"/>
    <w:rsid w:val="00606F09"/>
    <w:rsid w:val="0061059B"/>
    <w:rsid w:val="0061089A"/>
    <w:rsid w:val="00610988"/>
    <w:rsid w:val="00613A90"/>
    <w:rsid w:val="006145E0"/>
    <w:rsid w:val="00614AFC"/>
    <w:rsid w:val="00615B34"/>
    <w:rsid w:val="00615C98"/>
    <w:rsid w:val="00616150"/>
    <w:rsid w:val="006162B1"/>
    <w:rsid w:val="00616FBC"/>
    <w:rsid w:val="00620728"/>
    <w:rsid w:val="006209F1"/>
    <w:rsid w:val="00620C8C"/>
    <w:rsid w:val="00621ACF"/>
    <w:rsid w:val="00621B2C"/>
    <w:rsid w:val="00621E4C"/>
    <w:rsid w:val="00621FF3"/>
    <w:rsid w:val="00622205"/>
    <w:rsid w:val="00626D2F"/>
    <w:rsid w:val="006276B0"/>
    <w:rsid w:val="00627CA7"/>
    <w:rsid w:val="00630244"/>
    <w:rsid w:val="00631FED"/>
    <w:rsid w:val="006321FF"/>
    <w:rsid w:val="006332CF"/>
    <w:rsid w:val="00633558"/>
    <w:rsid w:val="006340AC"/>
    <w:rsid w:val="00634CB9"/>
    <w:rsid w:val="006351EE"/>
    <w:rsid w:val="00637ADF"/>
    <w:rsid w:val="006405EB"/>
    <w:rsid w:val="00642F67"/>
    <w:rsid w:val="006430C7"/>
    <w:rsid w:val="0064568B"/>
    <w:rsid w:val="00647297"/>
    <w:rsid w:val="0064732D"/>
    <w:rsid w:val="0065002A"/>
    <w:rsid w:val="00650B6D"/>
    <w:rsid w:val="006515F1"/>
    <w:rsid w:val="006520C9"/>
    <w:rsid w:val="006522B9"/>
    <w:rsid w:val="00652F5C"/>
    <w:rsid w:val="00653E38"/>
    <w:rsid w:val="00653E39"/>
    <w:rsid w:val="00655A96"/>
    <w:rsid w:val="00657BA3"/>
    <w:rsid w:val="00660479"/>
    <w:rsid w:val="00661588"/>
    <w:rsid w:val="006633A4"/>
    <w:rsid w:val="006634B1"/>
    <w:rsid w:val="00664263"/>
    <w:rsid w:val="00665461"/>
    <w:rsid w:val="00666894"/>
    <w:rsid w:val="0067047B"/>
    <w:rsid w:val="00670C68"/>
    <w:rsid w:val="00671BD0"/>
    <w:rsid w:val="00672DBF"/>
    <w:rsid w:val="0067472C"/>
    <w:rsid w:val="00674A0D"/>
    <w:rsid w:val="00674C41"/>
    <w:rsid w:val="00676F72"/>
    <w:rsid w:val="006775AB"/>
    <w:rsid w:val="00681B36"/>
    <w:rsid w:val="0068224A"/>
    <w:rsid w:val="00682363"/>
    <w:rsid w:val="0068477C"/>
    <w:rsid w:val="00684F29"/>
    <w:rsid w:val="00685EAE"/>
    <w:rsid w:val="00690F53"/>
    <w:rsid w:val="0069164A"/>
    <w:rsid w:val="00691F8A"/>
    <w:rsid w:val="00691F9D"/>
    <w:rsid w:val="00692290"/>
    <w:rsid w:val="006925C4"/>
    <w:rsid w:val="00692A02"/>
    <w:rsid w:val="006933A5"/>
    <w:rsid w:val="00693B51"/>
    <w:rsid w:val="006942C0"/>
    <w:rsid w:val="006942EB"/>
    <w:rsid w:val="006944E4"/>
    <w:rsid w:val="00694A6A"/>
    <w:rsid w:val="00694CF6"/>
    <w:rsid w:val="00696326"/>
    <w:rsid w:val="006965F7"/>
    <w:rsid w:val="00697B92"/>
    <w:rsid w:val="006A036C"/>
    <w:rsid w:val="006A0481"/>
    <w:rsid w:val="006A0BFC"/>
    <w:rsid w:val="006A0E45"/>
    <w:rsid w:val="006A1210"/>
    <w:rsid w:val="006A22D3"/>
    <w:rsid w:val="006A2A52"/>
    <w:rsid w:val="006A4471"/>
    <w:rsid w:val="006A4BBC"/>
    <w:rsid w:val="006A5769"/>
    <w:rsid w:val="006A689B"/>
    <w:rsid w:val="006A7E59"/>
    <w:rsid w:val="006A7E94"/>
    <w:rsid w:val="006B0589"/>
    <w:rsid w:val="006B0979"/>
    <w:rsid w:val="006B099C"/>
    <w:rsid w:val="006B1939"/>
    <w:rsid w:val="006B2212"/>
    <w:rsid w:val="006B24E5"/>
    <w:rsid w:val="006B3AA7"/>
    <w:rsid w:val="006B6E7A"/>
    <w:rsid w:val="006B7678"/>
    <w:rsid w:val="006C0A33"/>
    <w:rsid w:val="006C11B1"/>
    <w:rsid w:val="006C16AD"/>
    <w:rsid w:val="006C1AE0"/>
    <w:rsid w:val="006C55CF"/>
    <w:rsid w:val="006C5C3C"/>
    <w:rsid w:val="006C5D98"/>
    <w:rsid w:val="006C6171"/>
    <w:rsid w:val="006C6804"/>
    <w:rsid w:val="006C73AB"/>
    <w:rsid w:val="006D04DA"/>
    <w:rsid w:val="006D053D"/>
    <w:rsid w:val="006D0C98"/>
    <w:rsid w:val="006D11AE"/>
    <w:rsid w:val="006D2ED0"/>
    <w:rsid w:val="006D34FB"/>
    <w:rsid w:val="006D3D70"/>
    <w:rsid w:val="006D436E"/>
    <w:rsid w:val="006D45D1"/>
    <w:rsid w:val="006D62E6"/>
    <w:rsid w:val="006D64BA"/>
    <w:rsid w:val="006D7114"/>
    <w:rsid w:val="006D763A"/>
    <w:rsid w:val="006E12E5"/>
    <w:rsid w:val="006E24EF"/>
    <w:rsid w:val="006E5437"/>
    <w:rsid w:val="006E5675"/>
    <w:rsid w:val="006E62C0"/>
    <w:rsid w:val="006E6674"/>
    <w:rsid w:val="006E6DD6"/>
    <w:rsid w:val="006E71E1"/>
    <w:rsid w:val="006E7A13"/>
    <w:rsid w:val="006E7AE0"/>
    <w:rsid w:val="006E7E8C"/>
    <w:rsid w:val="006F01D1"/>
    <w:rsid w:val="006F1955"/>
    <w:rsid w:val="006F2782"/>
    <w:rsid w:val="006F3074"/>
    <w:rsid w:val="006F312F"/>
    <w:rsid w:val="006F333B"/>
    <w:rsid w:val="006F4363"/>
    <w:rsid w:val="006F555A"/>
    <w:rsid w:val="006F7B48"/>
    <w:rsid w:val="00701708"/>
    <w:rsid w:val="00702E7C"/>
    <w:rsid w:val="007035C8"/>
    <w:rsid w:val="00703DCE"/>
    <w:rsid w:val="00704B9F"/>
    <w:rsid w:val="00704D63"/>
    <w:rsid w:val="007058E0"/>
    <w:rsid w:val="007102AB"/>
    <w:rsid w:val="007114D5"/>
    <w:rsid w:val="00711C7D"/>
    <w:rsid w:val="00715677"/>
    <w:rsid w:val="0071702B"/>
    <w:rsid w:val="0071761E"/>
    <w:rsid w:val="0072233E"/>
    <w:rsid w:val="00722DCF"/>
    <w:rsid w:val="0072344A"/>
    <w:rsid w:val="00723B25"/>
    <w:rsid w:val="00723E0B"/>
    <w:rsid w:val="0072402C"/>
    <w:rsid w:val="00724264"/>
    <w:rsid w:val="007248E2"/>
    <w:rsid w:val="00725520"/>
    <w:rsid w:val="00725DAB"/>
    <w:rsid w:val="00726215"/>
    <w:rsid w:val="00726830"/>
    <w:rsid w:val="00726ED7"/>
    <w:rsid w:val="00727F7F"/>
    <w:rsid w:val="007306BE"/>
    <w:rsid w:val="0073234B"/>
    <w:rsid w:val="007334B0"/>
    <w:rsid w:val="007338FA"/>
    <w:rsid w:val="00733AC4"/>
    <w:rsid w:val="00734252"/>
    <w:rsid w:val="0073611B"/>
    <w:rsid w:val="007367F2"/>
    <w:rsid w:val="00740AB2"/>
    <w:rsid w:val="00741BF4"/>
    <w:rsid w:val="007431C8"/>
    <w:rsid w:val="00744CFD"/>
    <w:rsid w:val="007455B2"/>
    <w:rsid w:val="0074691B"/>
    <w:rsid w:val="00750E33"/>
    <w:rsid w:val="007513EB"/>
    <w:rsid w:val="00754145"/>
    <w:rsid w:val="00755602"/>
    <w:rsid w:val="007564A9"/>
    <w:rsid w:val="00756575"/>
    <w:rsid w:val="00756655"/>
    <w:rsid w:val="00760A94"/>
    <w:rsid w:val="00761D9E"/>
    <w:rsid w:val="00762670"/>
    <w:rsid w:val="00762A44"/>
    <w:rsid w:val="0076374F"/>
    <w:rsid w:val="00764121"/>
    <w:rsid w:val="007641DA"/>
    <w:rsid w:val="0076488B"/>
    <w:rsid w:val="00765A93"/>
    <w:rsid w:val="00765E94"/>
    <w:rsid w:val="00766B8C"/>
    <w:rsid w:val="00766EC8"/>
    <w:rsid w:val="00767780"/>
    <w:rsid w:val="00771085"/>
    <w:rsid w:val="00772371"/>
    <w:rsid w:val="00772D9D"/>
    <w:rsid w:val="0077324A"/>
    <w:rsid w:val="007825B8"/>
    <w:rsid w:val="00783D5F"/>
    <w:rsid w:val="0078599E"/>
    <w:rsid w:val="0078653D"/>
    <w:rsid w:val="007867C5"/>
    <w:rsid w:val="00787A5C"/>
    <w:rsid w:val="00790BA6"/>
    <w:rsid w:val="007923F1"/>
    <w:rsid w:val="00792EB2"/>
    <w:rsid w:val="00793A6F"/>
    <w:rsid w:val="00793DD1"/>
    <w:rsid w:val="00794374"/>
    <w:rsid w:val="0079481E"/>
    <w:rsid w:val="00794C2B"/>
    <w:rsid w:val="0079546D"/>
    <w:rsid w:val="00796665"/>
    <w:rsid w:val="00796AA2"/>
    <w:rsid w:val="00797C8A"/>
    <w:rsid w:val="007A0AAD"/>
    <w:rsid w:val="007A2047"/>
    <w:rsid w:val="007A6070"/>
    <w:rsid w:val="007A6BF9"/>
    <w:rsid w:val="007A6E3C"/>
    <w:rsid w:val="007A71CC"/>
    <w:rsid w:val="007A7A84"/>
    <w:rsid w:val="007A7EF9"/>
    <w:rsid w:val="007B11AB"/>
    <w:rsid w:val="007B275C"/>
    <w:rsid w:val="007B3A74"/>
    <w:rsid w:val="007B3AEC"/>
    <w:rsid w:val="007B3D1E"/>
    <w:rsid w:val="007B5B3E"/>
    <w:rsid w:val="007B6099"/>
    <w:rsid w:val="007B6777"/>
    <w:rsid w:val="007B6893"/>
    <w:rsid w:val="007B6AE2"/>
    <w:rsid w:val="007B75F4"/>
    <w:rsid w:val="007C04AB"/>
    <w:rsid w:val="007C077B"/>
    <w:rsid w:val="007C081B"/>
    <w:rsid w:val="007C2D2C"/>
    <w:rsid w:val="007C363F"/>
    <w:rsid w:val="007C3DC0"/>
    <w:rsid w:val="007C4978"/>
    <w:rsid w:val="007C4E26"/>
    <w:rsid w:val="007C58AC"/>
    <w:rsid w:val="007C735C"/>
    <w:rsid w:val="007D022F"/>
    <w:rsid w:val="007D0260"/>
    <w:rsid w:val="007D08CE"/>
    <w:rsid w:val="007D0C68"/>
    <w:rsid w:val="007D13D3"/>
    <w:rsid w:val="007D17BA"/>
    <w:rsid w:val="007D1814"/>
    <w:rsid w:val="007D2014"/>
    <w:rsid w:val="007D4941"/>
    <w:rsid w:val="007D56A1"/>
    <w:rsid w:val="007D650B"/>
    <w:rsid w:val="007D6A15"/>
    <w:rsid w:val="007D6F50"/>
    <w:rsid w:val="007D7F45"/>
    <w:rsid w:val="007E0111"/>
    <w:rsid w:val="007E04EC"/>
    <w:rsid w:val="007E05C8"/>
    <w:rsid w:val="007E0897"/>
    <w:rsid w:val="007E08AB"/>
    <w:rsid w:val="007E0D37"/>
    <w:rsid w:val="007E16A7"/>
    <w:rsid w:val="007E23D3"/>
    <w:rsid w:val="007E26A5"/>
    <w:rsid w:val="007E36F0"/>
    <w:rsid w:val="007E441E"/>
    <w:rsid w:val="007E45DE"/>
    <w:rsid w:val="007E6463"/>
    <w:rsid w:val="007F15FC"/>
    <w:rsid w:val="007F2F0E"/>
    <w:rsid w:val="007F36FC"/>
    <w:rsid w:val="007F6BE7"/>
    <w:rsid w:val="007F6C66"/>
    <w:rsid w:val="007F7F8E"/>
    <w:rsid w:val="008001F8"/>
    <w:rsid w:val="00801001"/>
    <w:rsid w:val="008039C6"/>
    <w:rsid w:val="00804453"/>
    <w:rsid w:val="0080584D"/>
    <w:rsid w:val="00806034"/>
    <w:rsid w:val="008061A9"/>
    <w:rsid w:val="00806B59"/>
    <w:rsid w:val="00810E99"/>
    <w:rsid w:val="00811E44"/>
    <w:rsid w:val="00813A38"/>
    <w:rsid w:val="00814B73"/>
    <w:rsid w:val="00815470"/>
    <w:rsid w:val="00815500"/>
    <w:rsid w:val="00820670"/>
    <w:rsid w:val="00822E50"/>
    <w:rsid w:val="008232F3"/>
    <w:rsid w:val="00824935"/>
    <w:rsid w:val="008251D3"/>
    <w:rsid w:val="00825E0D"/>
    <w:rsid w:val="00826D3F"/>
    <w:rsid w:val="00830087"/>
    <w:rsid w:val="0083384E"/>
    <w:rsid w:val="00833FD2"/>
    <w:rsid w:val="00834168"/>
    <w:rsid w:val="00834D90"/>
    <w:rsid w:val="00836231"/>
    <w:rsid w:val="00836F8F"/>
    <w:rsid w:val="00837209"/>
    <w:rsid w:val="0083736D"/>
    <w:rsid w:val="008373E5"/>
    <w:rsid w:val="00837FCA"/>
    <w:rsid w:val="008414CF"/>
    <w:rsid w:val="00841B88"/>
    <w:rsid w:val="00841C6C"/>
    <w:rsid w:val="008433E5"/>
    <w:rsid w:val="00844603"/>
    <w:rsid w:val="0084471B"/>
    <w:rsid w:val="00844B51"/>
    <w:rsid w:val="00846385"/>
    <w:rsid w:val="00846CDF"/>
    <w:rsid w:val="0084723A"/>
    <w:rsid w:val="0084750D"/>
    <w:rsid w:val="00847CDF"/>
    <w:rsid w:val="0085004B"/>
    <w:rsid w:val="008505A1"/>
    <w:rsid w:val="008507D6"/>
    <w:rsid w:val="00853813"/>
    <w:rsid w:val="00853E76"/>
    <w:rsid w:val="00853F64"/>
    <w:rsid w:val="00855C89"/>
    <w:rsid w:val="00856672"/>
    <w:rsid w:val="008568A4"/>
    <w:rsid w:val="0085692F"/>
    <w:rsid w:val="00857B89"/>
    <w:rsid w:val="0086045D"/>
    <w:rsid w:val="00861644"/>
    <w:rsid w:val="00861D09"/>
    <w:rsid w:val="00862FB4"/>
    <w:rsid w:val="00863B3A"/>
    <w:rsid w:val="008640B0"/>
    <w:rsid w:val="008647C1"/>
    <w:rsid w:val="00864BE4"/>
    <w:rsid w:val="00864E94"/>
    <w:rsid w:val="0086526D"/>
    <w:rsid w:val="00865486"/>
    <w:rsid w:val="00866688"/>
    <w:rsid w:val="00867412"/>
    <w:rsid w:val="00867938"/>
    <w:rsid w:val="00867A30"/>
    <w:rsid w:val="00870683"/>
    <w:rsid w:val="00870BFA"/>
    <w:rsid w:val="0087171B"/>
    <w:rsid w:val="008739A1"/>
    <w:rsid w:val="00880815"/>
    <w:rsid w:val="008827F1"/>
    <w:rsid w:val="00882826"/>
    <w:rsid w:val="00884C04"/>
    <w:rsid w:val="00885494"/>
    <w:rsid w:val="008877C8"/>
    <w:rsid w:val="00891B96"/>
    <w:rsid w:val="00891BBA"/>
    <w:rsid w:val="008933F1"/>
    <w:rsid w:val="00894994"/>
    <w:rsid w:val="00896028"/>
    <w:rsid w:val="0089621F"/>
    <w:rsid w:val="00896375"/>
    <w:rsid w:val="00897E30"/>
    <w:rsid w:val="008A05D6"/>
    <w:rsid w:val="008A0693"/>
    <w:rsid w:val="008A07D8"/>
    <w:rsid w:val="008A3001"/>
    <w:rsid w:val="008A4FD3"/>
    <w:rsid w:val="008A532E"/>
    <w:rsid w:val="008A5476"/>
    <w:rsid w:val="008A5581"/>
    <w:rsid w:val="008A74AF"/>
    <w:rsid w:val="008B1FFB"/>
    <w:rsid w:val="008B2642"/>
    <w:rsid w:val="008B29A5"/>
    <w:rsid w:val="008B4918"/>
    <w:rsid w:val="008B4A70"/>
    <w:rsid w:val="008B4AE9"/>
    <w:rsid w:val="008B6088"/>
    <w:rsid w:val="008B7552"/>
    <w:rsid w:val="008B7FD5"/>
    <w:rsid w:val="008C1449"/>
    <w:rsid w:val="008C15D5"/>
    <w:rsid w:val="008C5EB2"/>
    <w:rsid w:val="008C7CB9"/>
    <w:rsid w:val="008D0156"/>
    <w:rsid w:val="008D0B4A"/>
    <w:rsid w:val="008D1225"/>
    <w:rsid w:val="008D23DF"/>
    <w:rsid w:val="008D29F2"/>
    <w:rsid w:val="008D329B"/>
    <w:rsid w:val="008D579F"/>
    <w:rsid w:val="008D5BE6"/>
    <w:rsid w:val="008D68CB"/>
    <w:rsid w:val="008E1EA2"/>
    <w:rsid w:val="008E1F64"/>
    <w:rsid w:val="008E2E1D"/>
    <w:rsid w:val="008E4430"/>
    <w:rsid w:val="008E6C1F"/>
    <w:rsid w:val="008F0B0A"/>
    <w:rsid w:val="008F1339"/>
    <w:rsid w:val="008F148D"/>
    <w:rsid w:val="008F1AE6"/>
    <w:rsid w:val="008F2A6E"/>
    <w:rsid w:val="008F32D4"/>
    <w:rsid w:val="008F372E"/>
    <w:rsid w:val="008F3EE0"/>
    <w:rsid w:val="008F421C"/>
    <w:rsid w:val="008F4521"/>
    <w:rsid w:val="008F4A43"/>
    <w:rsid w:val="008F5057"/>
    <w:rsid w:val="008F6FEF"/>
    <w:rsid w:val="008F712A"/>
    <w:rsid w:val="009000BF"/>
    <w:rsid w:val="00901A45"/>
    <w:rsid w:val="00901EF6"/>
    <w:rsid w:val="00902559"/>
    <w:rsid w:val="0090256A"/>
    <w:rsid w:val="009032AA"/>
    <w:rsid w:val="00903FC0"/>
    <w:rsid w:val="009061DB"/>
    <w:rsid w:val="00906599"/>
    <w:rsid w:val="009065BF"/>
    <w:rsid w:val="00907FDF"/>
    <w:rsid w:val="00911C83"/>
    <w:rsid w:val="00911DF2"/>
    <w:rsid w:val="00914E57"/>
    <w:rsid w:val="00916F87"/>
    <w:rsid w:val="00920014"/>
    <w:rsid w:val="009217B5"/>
    <w:rsid w:val="00921932"/>
    <w:rsid w:val="0092203C"/>
    <w:rsid w:val="009223EE"/>
    <w:rsid w:val="009226BB"/>
    <w:rsid w:val="0092283B"/>
    <w:rsid w:val="009235E1"/>
    <w:rsid w:val="009241D5"/>
    <w:rsid w:val="00925452"/>
    <w:rsid w:val="00926E90"/>
    <w:rsid w:val="009270FA"/>
    <w:rsid w:val="00930139"/>
    <w:rsid w:val="009305B0"/>
    <w:rsid w:val="00930E4B"/>
    <w:rsid w:val="00933BDA"/>
    <w:rsid w:val="00933EBE"/>
    <w:rsid w:val="00935704"/>
    <w:rsid w:val="00935F1F"/>
    <w:rsid w:val="00936814"/>
    <w:rsid w:val="00937697"/>
    <w:rsid w:val="009405C3"/>
    <w:rsid w:val="00940C7E"/>
    <w:rsid w:val="009410BC"/>
    <w:rsid w:val="0094131D"/>
    <w:rsid w:val="009429DF"/>
    <w:rsid w:val="00942EAB"/>
    <w:rsid w:val="009431E9"/>
    <w:rsid w:val="0094370A"/>
    <w:rsid w:val="00943C66"/>
    <w:rsid w:val="0094599D"/>
    <w:rsid w:val="00946709"/>
    <w:rsid w:val="009475F6"/>
    <w:rsid w:val="0094766F"/>
    <w:rsid w:val="009516E9"/>
    <w:rsid w:val="00951D39"/>
    <w:rsid w:val="009521B0"/>
    <w:rsid w:val="00953426"/>
    <w:rsid w:val="00955E6C"/>
    <w:rsid w:val="00957C97"/>
    <w:rsid w:val="009614CF"/>
    <w:rsid w:val="0096180E"/>
    <w:rsid w:val="00961E57"/>
    <w:rsid w:val="00963325"/>
    <w:rsid w:val="00963776"/>
    <w:rsid w:val="00963877"/>
    <w:rsid w:val="009638E5"/>
    <w:rsid w:val="00963F3B"/>
    <w:rsid w:val="00964C33"/>
    <w:rsid w:val="00966CD7"/>
    <w:rsid w:val="00967219"/>
    <w:rsid w:val="0096783E"/>
    <w:rsid w:val="009727B8"/>
    <w:rsid w:val="00972A38"/>
    <w:rsid w:val="0097570D"/>
    <w:rsid w:val="00975AA7"/>
    <w:rsid w:val="0097675B"/>
    <w:rsid w:val="009805FC"/>
    <w:rsid w:val="0098084E"/>
    <w:rsid w:val="009819C4"/>
    <w:rsid w:val="0098307B"/>
    <w:rsid w:val="00983916"/>
    <w:rsid w:val="00983991"/>
    <w:rsid w:val="00983D73"/>
    <w:rsid w:val="00985314"/>
    <w:rsid w:val="00985631"/>
    <w:rsid w:val="009857B4"/>
    <w:rsid w:val="0099136D"/>
    <w:rsid w:val="009919C6"/>
    <w:rsid w:val="00991E5C"/>
    <w:rsid w:val="00992ED5"/>
    <w:rsid w:val="0099357D"/>
    <w:rsid w:val="00993911"/>
    <w:rsid w:val="00993F42"/>
    <w:rsid w:val="00994EE2"/>
    <w:rsid w:val="009950E9"/>
    <w:rsid w:val="00995FFD"/>
    <w:rsid w:val="009962D3"/>
    <w:rsid w:val="00996D3D"/>
    <w:rsid w:val="00997DE5"/>
    <w:rsid w:val="009A0426"/>
    <w:rsid w:val="009A12BF"/>
    <w:rsid w:val="009A1760"/>
    <w:rsid w:val="009A218C"/>
    <w:rsid w:val="009A3FF4"/>
    <w:rsid w:val="009A609B"/>
    <w:rsid w:val="009B19E4"/>
    <w:rsid w:val="009B1BD4"/>
    <w:rsid w:val="009B31DC"/>
    <w:rsid w:val="009B329E"/>
    <w:rsid w:val="009B3F4D"/>
    <w:rsid w:val="009B4410"/>
    <w:rsid w:val="009B4ABD"/>
    <w:rsid w:val="009B5DEF"/>
    <w:rsid w:val="009B6006"/>
    <w:rsid w:val="009B723B"/>
    <w:rsid w:val="009B776B"/>
    <w:rsid w:val="009C248A"/>
    <w:rsid w:val="009C5D30"/>
    <w:rsid w:val="009C61CC"/>
    <w:rsid w:val="009C643E"/>
    <w:rsid w:val="009C673E"/>
    <w:rsid w:val="009C69E6"/>
    <w:rsid w:val="009C6FCE"/>
    <w:rsid w:val="009D045D"/>
    <w:rsid w:val="009D12DD"/>
    <w:rsid w:val="009D1737"/>
    <w:rsid w:val="009D17B0"/>
    <w:rsid w:val="009D3CBF"/>
    <w:rsid w:val="009D4091"/>
    <w:rsid w:val="009D4106"/>
    <w:rsid w:val="009D4303"/>
    <w:rsid w:val="009D46DC"/>
    <w:rsid w:val="009D4806"/>
    <w:rsid w:val="009D5058"/>
    <w:rsid w:val="009D65A4"/>
    <w:rsid w:val="009D7499"/>
    <w:rsid w:val="009E008D"/>
    <w:rsid w:val="009E11CA"/>
    <w:rsid w:val="009E1910"/>
    <w:rsid w:val="009E3856"/>
    <w:rsid w:val="009E4903"/>
    <w:rsid w:val="009E6A14"/>
    <w:rsid w:val="009E6C1F"/>
    <w:rsid w:val="009E7BDB"/>
    <w:rsid w:val="009F07C4"/>
    <w:rsid w:val="009F3AF3"/>
    <w:rsid w:val="009F4926"/>
    <w:rsid w:val="009F749C"/>
    <w:rsid w:val="009F74B1"/>
    <w:rsid w:val="00A00192"/>
    <w:rsid w:val="00A00827"/>
    <w:rsid w:val="00A01F08"/>
    <w:rsid w:val="00A06A4B"/>
    <w:rsid w:val="00A1023A"/>
    <w:rsid w:val="00A10603"/>
    <w:rsid w:val="00A10DED"/>
    <w:rsid w:val="00A1173A"/>
    <w:rsid w:val="00A12390"/>
    <w:rsid w:val="00A12F71"/>
    <w:rsid w:val="00A1367A"/>
    <w:rsid w:val="00A13C41"/>
    <w:rsid w:val="00A14797"/>
    <w:rsid w:val="00A14D91"/>
    <w:rsid w:val="00A16170"/>
    <w:rsid w:val="00A17838"/>
    <w:rsid w:val="00A17862"/>
    <w:rsid w:val="00A206AB"/>
    <w:rsid w:val="00A207C6"/>
    <w:rsid w:val="00A2095A"/>
    <w:rsid w:val="00A21153"/>
    <w:rsid w:val="00A21DD4"/>
    <w:rsid w:val="00A22AA1"/>
    <w:rsid w:val="00A247FD"/>
    <w:rsid w:val="00A33DF1"/>
    <w:rsid w:val="00A35275"/>
    <w:rsid w:val="00A36210"/>
    <w:rsid w:val="00A37012"/>
    <w:rsid w:val="00A4020E"/>
    <w:rsid w:val="00A40D61"/>
    <w:rsid w:val="00A4107C"/>
    <w:rsid w:val="00A417A6"/>
    <w:rsid w:val="00A4241D"/>
    <w:rsid w:val="00A4277D"/>
    <w:rsid w:val="00A42BA9"/>
    <w:rsid w:val="00A448C4"/>
    <w:rsid w:val="00A4539E"/>
    <w:rsid w:val="00A475BF"/>
    <w:rsid w:val="00A50EEE"/>
    <w:rsid w:val="00A52A45"/>
    <w:rsid w:val="00A53DC3"/>
    <w:rsid w:val="00A55556"/>
    <w:rsid w:val="00A56751"/>
    <w:rsid w:val="00A57F81"/>
    <w:rsid w:val="00A60E22"/>
    <w:rsid w:val="00A61117"/>
    <w:rsid w:val="00A61CAB"/>
    <w:rsid w:val="00A62C7F"/>
    <w:rsid w:val="00A640A1"/>
    <w:rsid w:val="00A64B18"/>
    <w:rsid w:val="00A64B92"/>
    <w:rsid w:val="00A658DF"/>
    <w:rsid w:val="00A67C19"/>
    <w:rsid w:val="00A70454"/>
    <w:rsid w:val="00A72B89"/>
    <w:rsid w:val="00A73EEB"/>
    <w:rsid w:val="00A74285"/>
    <w:rsid w:val="00A7488B"/>
    <w:rsid w:val="00A7543C"/>
    <w:rsid w:val="00A75878"/>
    <w:rsid w:val="00A75AEE"/>
    <w:rsid w:val="00A77BE1"/>
    <w:rsid w:val="00A81220"/>
    <w:rsid w:val="00A81FA9"/>
    <w:rsid w:val="00A82695"/>
    <w:rsid w:val="00A83212"/>
    <w:rsid w:val="00A837B0"/>
    <w:rsid w:val="00A8403F"/>
    <w:rsid w:val="00A8462A"/>
    <w:rsid w:val="00A85EDB"/>
    <w:rsid w:val="00A87C50"/>
    <w:rsid w:val="00A9105B"/>
    <w:rsid w:val="00A91450"/>
    <w:rsid w:val="00A914CF"/>
    <w:rsid w:val="00A92E36"/>
    <w:rsid w:val="00A93FBD"/>
    <w:rsid w:val="00A94B4D"/>
    <w:rsid w:val="00A94E2F"/>
    <w:rsid w:val="00A96304"/>
    <w:rsid w:val="00A96601"/>
    <w:rsid w:val="00A968DF"/>
    <w:rsid w:val="00A9772C"/>
    <w:rsid w:val="00AA1F8F"/>
    <w:rsid w:val="00AA3D6C"/>
    <w:rsid w:val="00AA3E35"/>
    <w:rsid w:val="00AA47C6"/>
    <w:rsid w:val="00AA4EC0"/>
    <w:rsid w:val="00AA5E36"/>
    <w:rsid w:val="00AA6144"/>
    <w:rsid w:val="00AA7CD4"/>
    <w:rsid w:val="00AB1AEA"/>
    <w:rsid w:val="00AB42EE"/>
    <w:rsid w:val="00AB5C9E"/>
    <w:rsid w:val="00AB6E5E"/>
    <w:rsid w:val="00AB7519"/>
    <w:rsid w:val="00AB791E"/>
    <w:rsid w:val="00AB7ADE"/>
    <w:rsid w:val="00AC1B71"/>
    <w:rsid w:val="00AC1C5D"/>
    <w:rsid w:val="00AC38B5"/>
    <w:rsid w:val="00AC4123"/>
    <w:rsid w:val="00AC5CE1"/>
    <w:rsid w:val="00AC5D3D"/>
    <w:rsid w:val="00AC5F52"/>
    <w:rsid w:val="00AC69BD"/>
    <w:rsid w:val="00AC6A4D"/>
    <w:rsid w:val="00AC72EF"/>
    <w:rsid w:val="00AD0B85"/>
    <w:rsid w:val="00AD1A2D"/>
    <w:rsid w:val="00AD1FE7"/>
    <w:rsid w:val="00AD209E"/>
    <w:rsid w:val="00AD2AE8"/>
    <w:rsid w:val="00AD3341"/>
    <w:rsid w:val="00AD60D1"/>
    <w:rsid w:val="00AD68D9"/>
    <w:rsid w:val="00AD7C6B"/>
    <w:rsid w:val="00AE0616"/>
    <w:rsid w:val="00AE1082"/>
    <w:rsid w:val="00AE20C4"/>
    <w:rsid w:val="00AE4201"/>
    <w:rsid w:val="00AE66B9"/>
    <w:rsid w:val="00AE718F"/>
    <w:rsid w:val="00AE7D2E"/>
    <w:rsid w:val="00AF2BA4"/>
    <w:rsid w:val="00AF3436"/>
    <w:rsid w:val="00AF37A8"/>
    <w:rsid w:val="00AF4715"/>
    <w:rsid w:val="00AF670C"/>
    <w:rsid w:val="00AF6FD3"/>
    <w:rsid w:val="00B01530"/>
    <w:rsid w:val="00B02880"/>
    <w:rsid w:val="00B06408"/>
    <w:rsid w:val="00B06449"/>
    <w:rsid w:val="00B0702C"/>
    <w:rsid w:val="00B10C8F"/>
    <w:rsid w:val="00B12934"/>
    <w:rsid w:val="00B13504"/>
    <w:rsid w:val="00B138EC"/>
    <w:rsid w:val="00B13904"/>
    <w:rsid w:val="00B13CA5"/>
    <w:rsid w:val="00B15A99"/>
    <w:rsid w:val="00B164A4"/>
    <w:rsid w:val="00B169AB"/>
    <w:rsid w:val="00B16CE9"/>
    <w:rsid w:val="00B20FD8"/>
    <w:rsid w:val="00B22974"/>
    <w:rsid w:val="00B229E8"/>
    <w:rsid w:val="00B23664"/>
    <w:rsid w:val="00B24459"/>
    <w:rsid w:val="00B265A3"/>
    <w:rsid w:val="00B271F3"/>
    <w:rsid w:val="00B30189"/>
    <w:rsid w:val="00B31E77"/>
    <w:rsid w:val="00B360A7"/>
    <w:rsid w:val="00B36D45"/>
    <w:rsid w:val="00B3753C"/>
    <w:rsid w:val="00B42581"/>
    <w:rsid w:val="00B46EA6"/>
    <w:rsid w:val="00B47AFB"/>
    <w:rsid w:val="00B50938"/>
    <w:rsid w:val="00B510E3"/>
    <w:rsid w:val="00B51650"/>
    <w:rsid w:val="00B51677"/>
    <w:rsid w:val="00B519B5"/>
    <w:rsid w:val="00B51A88"/>
    <w:rsid w:val="00B53DFD"/>
    <w:rsid w:val="00B54F9C"/>
    <w:rsid w:val="00B562AD"/>
    <w:rsid w:val="00B577C0"/>
    <w:rsid w:val="00B60D9C"/>
    <w:rsid w:val="00B620C7"/>
    <w:rsid w:val="00B62170"/>
    <w:rsid w:val="00B62B9F"/>
    <w:rsid w:val="00B632E9"/>
    <w:rsid w:val="00B63BFD"/>
    <w:rsid w:val="00B649C8"/>
    <w:rsid w:val="00B64B8B"/>
    <w:rsid w:val="00B64BA1"/>
    <w:rsid w:val="00B650E9"/>
    <w:rsid w:val="00B65C4C"/>
    <w:rsid w:val="00B66623"/>
    <w:rsid w:val="00B67C1F"/>
    <w:rsid w:val="00B704BB"/>
    <w:rsid w:val="00B707C9"/>
    <w:rsid w:val="00B71342"/>
    <w:rsid w:val="00B71FBD"/>
    <w:rsid w:val="00B7261D"/>
    <w:rsid w:val="00B7265A"/>
    <w:rsid w:val="00B72764"/>
    <w:rsid w:val="00B7326F"/>
    <w:rsid w:val="00B74489"/>
    <w:rsid w:val="00B753FA"/>
    <w:rsid w:val="00B7551F"/>
    <w:rsid w:val="00B75AAA"/>
    <w:rsid w:val="00B76A13"/>
    <w:rsid w:val="00B76D43"/>
    <w:rsid w:val="00B80349"/>
    <w:rsid w:val="00B82BA8"/>
    <w:rsid w:val="00B82EC6"/>
    <w:rsid w:val="00B83189"/>
    <w:rsid w:val="00B842DF"/>
    <w:rsid w:val="00B84590"/>
    <w:rsid w:val="00B84CB2"/>
    <w:rsid w:val="00B85435"/>
    <w:rsid w:val="00B85860"/>
    <w:rsid w:val="00B85CA7"/>
    <w:rsid w:val="00B86175"/>
    <w:rsid w:val="00B86DC3"/>
    <w:rsid w:val="00B873BE"/>
    <w:rsid w:val="00B87F09"/>
    <w:rsid w:val="00B90053"/>
    <w:rsid w:val="00B911F4"/>
    <w:rsid w:val="00B92466"/>
    <w:rsid w:val="00B9306D"/>
    <w:rsid w:val="00B93675"/>
    <w:rsid w:val="00B93D6A"/>
    <w:rsid w:val="00B93F8C"/>
    <w:rsid w:val="00B94520"/>
    <w:rsid w:val="00B952BE"/>
    <w:rsid w:val="00B959A2"/>
    <w:rsid w:val="00B959F1"/>
    <w:rsid w:val="00B96748"/>
    <w:rsid w:val="00B97939"/>
    <w:rsid w:val="00B97DE7"/>
    <w:rsid w:val="00B97FEE"/>
    <w:rsid w:val="00BA071B"/>
    <w:rsid w:val="00BA3C48"/>
    <w:rsid w:val="00BA4925"/>
    <w:rsid w:val="00BA6541"/>
    <w:rsid w:val="00BA6629"/>
    <w:rsid w:val="00BA7D75"/>
    <w:rsid w:val="00BB09B7"/>
    <w:rsid w:val="00BB1361"/>
    <w:rsid w:val="00BB175F"/>
    <w:rsid w:val="00BB185E"/>
    <w:rsid w:val="00BB27BE"/>
    <w:rsid w:val="00BB2DC2"/>
    <w:rsid w:val="00BB2DC6"/>
    <w:rsid w:val="00BB3D79"/>
    <w:rsid w:val="00BB3F3E"/>
    <w:rsid w:val="00BB45A3"/>
    <w:rsid w:val="00BB4698"/>
    <w:rsid w:val="00BB476B"/>
    <w:rsid w:val="00BB4854"/>
    <w:rsid w:val="00BB52CA"/>
    <w:rsid w:val="00BB78F0"/>
    <w:rsid w:val="00BC1F01"/>
    <w:rsid w:val="00BC345E"/>
    <w:rsid w:val="00BC3634"/>
    <w:rsid w:val="00BC427A"/>
    <w:rsid w:val="00BC5CAB"/>
    <w:rsid w:val="00BC7312"/>
    <w:rsid w:val="00BD20A8"/>
    <w:rsid w:val="00BD2569"/>
    <w:rsid w:val="00BD28D0"/>
    <w:rsid w:val="00BD372F"/>
    <w:rsid w:val="00BD3DEF"/>
    <w:rsid w:val="00BD3E6F"/>
    <w:rsid w:val="00BD405A"/>
    <w:rsid w:val="00BD4646"/>
    <w:rsid w:val="00BD5050"/>
    <w:rsid w:val="00BD5195"/>
    <w:rsid w:val="00BD51FC"/>
    <w:rsid w:val="00BD7B13"/>
    <w:rsid w:val="00BE0770"/>
    <w:rsid w:val="00BE1880"/>
    <w:rsid w:val="00BE34B9"/>
    <w:rsid w:val="00BE3CE5"/>
    <w:rsid w:val="00BE412C"/>
    <w:rsid w:val="00BE5081"/>
    <w:rsid w:val="00BE50CC"/>
    <w:rsid w:val="00BE591C"/>
    <w:rsid w:val="00BE5D19"/>
    <w:rsid w:val="00BE5F14"/>
    <w:rsid w:val="00BE6E9A"/>
    <w:rsid w:val="00BF0A44"/>
    <w:rsid w:val="00BF0B57"/>
    <w:rsid w:val="00BF155C"/>
    <w:rsid w:val="00BF2F7F"/>
    <w:rsid w:val="00BF3513"/>
    <w:rsid w:val="00BF35C8"/>
    <w:rsid w:val="00BF3705"/>
    <w:rsid w:val="00BF37C1"/>
    <w:rsid w:val="00BF4106"/>
    <w:rsid w:val="00BF4AFF"/>
    <w:rsid w:val="00BF535E"/>
    <w:rsid w:val="00C005E6"/>
    <w:rsid w:val="00C02C25"/>
    <w:rsid w:val="00C0315B"/>
    <w:rsid w:val="00C03915"/>
    <w:rsid w:val="00C041B2"/>
    <w:rsid w:val="00C041D5"/>
    <w:rsid w:val="00C04B90"/>
    <w:rsid w:val="00C0509A"/>
    <w:rsid w:val="00C0524B"/>
    <w:rsid w:val="00C05DB7"/>
    <w:rsid w:val="00C06996"/>
    <w:rsid w:val="00C0789B"/>
    <w:rsid w:val="00C101EE"/>
    <w:rsid w:val="00C103B2"/>
    <w:rsid w:val="00C12BED"/>
    <w:rsid w:val="00C130B8"/>
    <w:rsid w:val="00C13B08"/>
    <w:rsid w:val="00C17DA2"/>
    <w:rsid w:val="00C20ECA"/>
    <w:rsid w:val="00C218EE"/>
    <w:rsid w:val="00C223C9"/>
    <w:rsid w:val="00C227CD"/>
    <w:rsid w:val="00C228F2"/>
    <w:rsid w:val="00C24068"/>
    <w:rsid w:val="00C244F8"/>
    <w:rsid w:val="00C24545"/>
    <w:rsid w:val="00C246FB"/>
    <w:rsid w:val="00C26546"/>
    <w:rsid w:val="00C26A00"/>
    <w:rsid w:val="00C26A30"/>
    <w:rsid w:val="00C30529"/>
    <w:rsid w:val="00C307F9"/>
    <w:rsid w:val="00C30D74"/>
    <w:rsid w:val="00C317F3"/>
    <w:rsid w:val="00C32A83"/>
    <w:rsid w:val="00C347E3"/>
    <w:rsid w:val="00C355B6"/>
    <w:rsid w:val="00C35783"/>
    <w:rsid w:val="00C360B3"/>
    <w:rsid w:val="00C37078"/>
    <w:rsid w:val="00C40FB7"/>
    <w:rsid w:val="00C43060"/>
    <w:rsid w:val="00C445F0"/>
    <w:rsid w:val="00C4568A"/>
    <w:rsid w:val="00C45C77"/>
    <w:rsid w:val="00C462AB"/>
    <w:rsid w:val="00C463C8"/>
    <w:rsid w:val="00C47683"/>
    <w:rsid w:val="00C50DDB"/>
    <w:rsid w:val="00C515C3"/>
    <w:rsid w:val="00C51CD7"/>
    <w:rsid w:val="00C52802"/>
    <w:rsid w:val="00C52E2A"/>
    <w:rsid w:val="00C53B6A"/>
    <w:rsid w:val="00C5464F"/>
    <w:rsid w:val="00C56090"/>
    <w:rsid w:val="00C56833"/>
    <w:rsid w:val="00C60168"/>
    <w:rsid w:val="00C61C30"/>
    <w:rsid w:val="00C62010"/>
    <w:rsid w:val="00C620E2"/>
    <w:rsid w:val="00C62B26"/>
    <w:rsid w:val="00C631A4"/>
    <w:rsid w:val="00C636F6"/>
    <w:rsid w:val="00C6413A"/>
    <w:rsid w:val="00C6494E"/>
    <w:rsid w:val="00C64D71"/>
    <w:rsid w:val="00C64DFF"/>
    <w:rsid w:val="00C700B3"/>
    <w:rsid w:val="00C707E0"/>
    <w:rsid w:val="00C74CAE"/>
    <w:rsid w:val="00C7550E"/>
    <w:rsid w:val="00C77448"/>
    <w:rsid w:val="00C81FC5"/>
    <w:rsid w:val="00C83471"/>
    <w:rsid w:val="00C83543"/>
    <w:rsid w:val="00C83698"/>
    <w:rsid w:val="00C839C6"/>
    <w:rsid w:val="00C8429A"/>
    <w:rsid w:val="00C84A08"/>
    <w:rsid w:val="00C857E4"/>
    <w:rsid w:val="00C903C0"/>
    <w:rsid w:val="00C94B3B"/>
    <w:rsid w:val="00C94E26"/>
    <w:rsid w:val="00C95703"/>
    <w:rsid w:val="00C96ED1"/>
    <w:rsid w:val="00C972A8"/>
    <w:rsid w:val="00CA228D"/>
    <w:rsid w:val="00CA2372"/>
    <w:rsid w:val="00CA2423"/>
    <w:rsid w:val="00CA262C"/>
    <w:rsid w:val="00CA35D7"/>
    <w:rsid w:val="00CA3892"/>
    <w:rsid w:val="00CA398F"/>
    <w:rsid w:val="00CA4C8B"/>
    <w:rsid w:val="00CA4DA0"/>
    <w:rsid w:val="00CA5217"/>
    <w:rsid w:val="00CA5274"/>
    <w:rsid w:val="00CA552C"/>
    <w:rsid w:val="00CA5DEA"/>
    <w:rsid w:val="00CA5E40"/>
    <w:rsid w:val="00CA6E6E"/>
    <w:rsid w:val="00CA7ABD"/>
    <w:rsid w:val="00CA7FB8"/>
    <w:rsid w:val="00CB143F"/>
    <w:rsid w:val="00CB1825"/>
    <w:rsid w:val="00CB2B07"/>
    <w:rsid w:val="00CB37C1"/>
    <w:rsid w:val="00CB3BE1"/>
    <w:rsid w:val="00CB43CC"/>
    <w:rsid w:val="00CB4EBA"/>
    <w:rsid w:val="00CB5FB8"/>
    <w:rsid w:val="00CB690F"/>
    <w:rsid w:val="00CC0260"/>
    <w:rsid w:val="00CC12CE"/>
    <w:rsid w:val="00CC2264"/>
    <w:rsid w:val="00CC5B49"/>
    <w:rsid w:val="00CC5C8D"/>
    <w:rsid w:val="00CC5EFC"/>
    <w:rsid w:val="00CC627F"/>
    <w:rsid w:val="00CC7217"/>
    <w:rsid w:val="00CC7BEE"/>
    <w:rsid w:val="00CD0203"/>
    <w:rsid w:val="00CD025C"/>
    <w:rsid w:val="00CD04D0"/>
    <w:rsid w:val="00CD0B96"/>
    <w:rsid w:val="00CD0E06"/>
    <w:rsid w:val="00CD1A4E"/>
    <w:rsid w:val="00CD21F8"/>
    <w:rsid w:val="00CD246D"/>
    <w:rsid w:val="00CD41D4"/>
    <w:rsid w:val="00CD5E9D"/>
    <w:rsid w:val="00CD7847"/>
    <w:rsid w:val="00CE0113"/>
    <w:rsid w:val="00CE12C6"/>
    <w:rsid w:val="00CE167B"/>
    <w:rsid w:val="00CE1759"/>
    <w:rsid w:val="00CE1F1B"/>
    <w:rsid w:val="00CE2115"/>
    <w:rsid w:val="00CE2EC0"/>
    <w:rsid w:val="00CE2FE7"/>
    <w:rsid w:val="00CE4FDB"/>
    <w:rsid w:val="00CE5F69"/>
    <w:rsid w:val="00CE70D8"/>
    <w:rsid w:val="00CE779D"/>
    <w:rsid w:val="00CF019C"/>
    <w:rsid w:val="00CF065A"/>
    <w:rsid w:val="00CF105E"/>
    <w:rsid w:val="00CF19D4"/>
    <w:rsid w:val="00CF2066"/>
    <w:rsid w:val="00CF2290"/>
    <w:rsid w:val="00CF299E"/>
    <w:rsid w:val="00CF2A13"/>
    <w:rsid w:val="00CF3AFB"/>
    <w:rsid w:val="00CF49B6"/>
    <w:rsid w:val="00CF55E9"/>
    <w:rsid w:val="00CF6BE4"/>
    <w:rsid w:val="00CF7503"/>
    <w:rsid w:val="00CF75BD"/>
    <w:rsid w:val="00CF7F2A"/>
    <w:rsid w:val="00D010A4"/>
    <w:rsid w:val="00D021E6"/>
    <w:rsid w:val="00D02539"/>
    <w:rsid w:val="00D03247"/>
    <w:rsid w:val="00D03260"/>
    <w:rsid w:val="00D0425F"/>
    <w:rsid w:val="00D047F4"/>
    <w:rsid w:val="00D04F19"/>
    <w:rsid w:val="00D05799"/>
    <w:rsid w:val="00D069FB"/>
    <w:rsid w:val="00D07015"/>
    <w:rsid w:val="00D121BB"/>
    <w:rsid w:val="00D1228B"/>
    <w:rsid w:val="00D147D7"/>
    <w:rsid w:val="00D1534B"/>
    <w:rsid w:val="00D15389"/>
    <w:rsid w:val="00D15D30"/>
    <w:rsid w:val="00D16516"/>
    <w:rsid w:val="00D16B8C"/>
    <w:rsid w:val="00D170FA"/>
    <w:rsid w:val="00D17D16"/>
    <w:rsid w:val="00D17D73"/>
    <w:rsid w:val="00D17EAA"/>
    <w:rsid w:val="00D20FAB"/>
    <w:rsid w:val="00D217CF"/>
    <w:rsid w:val="00D21D54"/>
    <w:rsid w:val="00D22C27"/>
    <w:rsid w:val="00D2314F"/>
    <w:rsid w:val="00D233C7"/>
    <w:rsid w:val="00D24B27"/>
    <w:rsid w:val="00D24FC5"/>
    <w:rsid w:val="00D2534F"/>
    <w:rsid w:val="00D265CF"/>
    <w:rsid w:val="00D30AF6"/>
    <w:rsid w:val="00D3193D"/>
    <w:rsid w:val="00D31B53"/>
    <w:rsid w:val="00D3201F"/>
    <w:rsid w:val="00D3256E"/>
    <w:rsid w:val="00D35C95"/>
    <w:rsid w:val="00D36CE6"/>
    <w:rsid w:val="00D37A32"/>
    <w:rsid w:val="00D37AC0"/>
    <w:rsid w:val="00D40C61"/>
    <w:rsid w:val="00D41481"/>
    <w:rsid w:val="00D41D74"/>
    <w:rsid w:val="00D420DA"/>
    <w:rsid w:val="00D4234D"/>
    <w:rsid w:val="00D42BA9"/>
    <w:rsid w:val="00D44301"/>
    <w:rsid w:val="00D4677F"/>
    <w:rsid w:val="00D46928"/>
    <w:rsid w:val="00D5131C"/>
    <w:rsid w:val="00D5173E"/>
    <w:rsid w:val="00D51E8F"/>
    <w:rsid w:val="00D539ED"/>
    <w:rsid w:val="00D540AF"/>
    <w:rsid w:val="00D54E33"/>
    <w:rsid w:val="00D56641"/>
    <w:rsid w:val="00D56659"/>
    <w:rsid w:val="00D5718A"/>
    <w:rsid w:val="00D574D6"/>
    <w:rsid w:val="00D6087B"/>
    <w:rsid w:val="00D60B88"/>
    <w:rsid w:val="00D6239C"/>
    <w:rsid w:val="00D660BF"/>
    <w:rsid w:val="00D6699D"/>
    <w:rsid w:val="00D66DE6"/>
    <w:rsid w:val="00D66E0F"/>
    <w:rsid w:val="00D7070D"/>
    <w:rsid w:val="00D71EEB"/>
    <w:rsid w:val="00D71FFF"/>
    <w:rsid w:val="00D726D4"/>
    <w:rsid w:val="00D72D76"/>
    <w:rsid w:val="00D730F7"/>
    <w:rsid w:val="00D730F9"/>
    <w:rsid w:val="00D738DD"/>
    <w:rsid w:val="00D739B8"/>
    <w:rsid w:val="00D740BF"/>
    <w:rsid w:val="00D74213"/>
    <w:rsid w:val="00D74E5D"/>
    <w:rsid w:val="00D75A1B"/>
    <w:rsid w:val="00D76555"/>
    <w:rsid w:val="00D77F7F"/>
    <w:rsid w:val="00D80339"/>
    <w:rsid w:val="00D806BB"/>
    <w:rsid w:val="00D80B88"/>
    <w:rsid w:val="00D8107D"/>
    <w:rsid w:val="00D813F7"/>
    <w:rsid w:val="00D814FD"/>
    <w:rsid w:val="00D82531"/>
    <w:rsid w:val="00D82E20"/>
    <w:rsid w:val="00D83BA5"/>
    <w:rsid w:val="00D84357"/>
    <w:rsid w:val="00D844B4"/>
    <w:rsid w:val="00D845B2"/>
    <w:rsid w:val="00D853E7"/>
    <w:rsid w:val="00D85502"/>
    <w:rsid w:val="00D858EB"/>
    <w:rsid w:val="00D86C5A"/>
    <w:rsid w:val="00D87A30"/>
    <w:rsid w:val="00D91B75"/>
    <w:rsid w:val="00D922A3"/>
    <w:rsid w:val="00D92793"/>
    <w:rsid w:val="00D92BF8"/>
    <w:rsid w:val="00D94FCF"/>
    <w:rsid w:val="00D9509A"/>
    <w:rsid w:val="00D95476"/>
    <w:rsid w:val="00D95883"/>
    <w:rsid w:val="00D97538"/>
    <w:rsid w:val="00DA09EC"/>
    <w:rsid w:val="00DA2436"/>
    <w:rsid w:val="00DA2B1D"/>
    <w:rsid w:val="00DA2D77"/>
    <w:rsid w:val="00DA4850"/>
    <w:rsid w:val="00DA5C55"/>
    <w:rsid w:val="00DA66C4"/>
    <w:rsid w:val="00DA67F8"/>
    <w:rsid w:val="00DB33F5"/>
    <w:rsid w:val="00DB39DB"/>
    <w:rsid w:val="00DB4A5A"/>
    <w:rsid w:val="00DB5B33"/>
    <w:rsid w:val="00DB6769"/>
    <w:rsid w:val="00DB6B8B"/>
    <w:rsid w:val="00DB6CFB"/>
    <w:rsid w:val="00DB7516"/>
    <w:rsid w:val="00DC0401"/>
    <w:rsid w:val="00DC1A98"/>
    <w:rsid w:val="00DC1C99"/>
    <w:rsid w:val="00DC3067"/>
    <w:rsid w:val="00DC323E"/>
    <w:rsid w:val="00DC4746"/>
    <w:rsid w:val="00DC4E28"/>
    <w:rsid w:val="00DC5494"/>
    <w:rsid w:val="00DC624D"/>
    <w:rsid w:val="00DC731D"/>
    <w:rsid w:val="00DC7BCF"/>
    <w:rsid w:val="00DC7D05"/>
    <w:rsid w:val="00DD1A0D"/>
    <w:rsid w:val="00DD38FF"/>
    <w:rsid w:val="00DD3A64"/>
    <w:rsid w:val="00DD470B"/>
    <w:rsid w:val="00DD65EA"/>
    <w:rsid w:val="00DE0BB2"/>
    <w:rsid w:val="00DE0C93"/>
    <w:rsid w:val="00DE2479"/>
    <w:rsid w:val="00DE35F5"/>
    <w:rsid w:val="00DE575A"/>
    <w:rsid w:val="00DE6640"/>
    <w:rsid w:val="00DF02F0"/>
    <w:rsid w:val="00DF052E"/>
    <w:rsid w:val="00DF3E10"/>
    <w:rsid w:val="00DF63FF"/>
    <w:rsid w:val="00E005C8"/>
    <w:rsid w:val="00E00F9C"/>
    <w:rsid w:val="00E026AA"/>
    <w:rsid w:val="00E02D32"/>
    <w:rsid w:val="00E02E5C"/>
    <w:rsid w:val="00E03C55"/>
    <w:rsid w:val="00E03F1D"/>
    <w:rsid w:val="00E04E20"/>
    <w:rsid w:val="00E05ADC"/>
    <w:rsid w:val="00E0675A"/>
    <w:rsid w:val="00E07214"/>
    <w:rsid w:val="00E073D6"/>
    <w:rsid w:val="00E11184"/>
    <w:rsid w:val="00E119EF"/>
    <w:rsid w:val="00E16FA8"/>
    <w:rsid w:val="00E17184"/>
    <w:rsid w:val="00E17E56"/>
    <w:rsid w:val="00E207C4"/>
    <w:rsid w:val="00E20C08"/>
    <w:rsid w:val="00E20CAC"/>
    <w:rsid w:val="00E21BE6"/>
    <w:rsid w:val="00E22C9B"/>
    <w:rsid w:val="00E22D89"/>
    <w:rsid w:val="00E23508"/>
    <w:rsid w:val="00E23553"/>
    <w:rsid w:val="00E23AFF"/>
    <w:rsid w:val="00E23C3B"/>
    <w:rsid w:val="00E249BD"/>
    <w:rsid w:val="00E2514C"/>
    <w:rsid w:val="00E2587A"/>
    <w:rsid w:val="00E267C7"/>
    <w:rsid w:val="00E312F9"/>
    <w:rsid w:val="00E313CB"/>
    <w:rsid w:val="00E3209A"/>
    <w:rsid w:val="00E32814"/>
    <w:rsid w:val="00E335A6"/>
    <w:rsid w:val="00E341B3"/>
    <w:rsid w:val="00E34844"/>
    <w:rsid w:val="00E34C78"/>
    <w:rsid w:val="00E357BB"/>
    <w:rsid w:val="00E35A79"/>
    <w:rsid w:val="00E36603"/>
    <w:rsid w:val="00E36BDA"/>
    <w:rsid w:val="00E36E4B"/>
    <w:rsid w:val="00E375D5"/>
    <w:rsid w:val="00E37A23"/>
    <w:rsid w:val="00E404D6"/>
    <w:rsid w:val="00E40617"/>
    <w:rsid w:val="00E409E6"/>
    <w:rsid w:val="00E41B5C"/>
    <w:rsid w:val="00E46339"/>
    <w:rsid w:val="00E46881"/>
    <w:rsid w:val="00E4741C"/>
    <w:rsid w:val="00E47860"/>
    <w:rsid w:val="00E50226"/>
    <w:rsid w:val="00E507E5"/>
    <w:rsid w:val="00E5136B"/>
    <w:rsid w:val="00E521BC"/>
    <w:rsid w:val="00E52DA1"/>
    <w:rsid w:val="00E542E1"/>
    <w:rsid w:val="00E54F3E"/>
    <w:rsid w:val="00E5573E"/>
    <w:rsid w:val="00E56260"/>
    <w:rsid w:val="00E56CBA"/>
    <w:rsid w:val="00E571FC"/>
    <w:rsid w:val="00E57B31"/>
    <w:rsid w:val="00E60F7A"/>
    <w:rsid w:val="00E61506"/>
    <w:rsid w:val="00E61692"/>
    <w:rsid w:val="00E670E7"/>
    <w:rsid w:val="00E67DB0"/>
    <w:rsid w:val="00E70FAF"/>
    <w:rsid w:val="00E7147D"/>
    <w:rsid w:val="00E715F0"/>
    <w:rsid w:val="00E724C9"/>
    <w:rsid w:val="00E725C1"/>
    <w:rsid w:val="00E7366A"/>
    <w:rsid w:val="00E741CC"/>
    <w:rsid w:val="00E74415"/>
    <w:rsid w:val="00E752C0"/>
    <w:rsid w:val="00E7638D"/>
    <w:rsid w:val="00E77FD7"/>
    <w:rsid w:val="00E8082F"/>
    <w:rsid w:val="00E80EFE"/>
    <w:rsid w:val="00E8189C"/>
    <w:rsid w:val="00E81CDF"/>
    <w:rsid w:val="00E83CF0"/>
    <w:rsid w:val="00E85B73"/>
    <w:rsid w:val="00E862FA"/>
    <w:rsid w:val="00E86CB0"/>
    <w:rsid w:val="00E872E6"/>
    <w:rsid w:val="00E90399"/>
    <w:rsid w:val="00E9052D"/>
    <w:rsid w:val="00E906A2"/>
    <w:rsid w:val="00E9125F"/>
    <w:rsid w:val="00E92DC2"/>
    <w:rsid w:val="00E93B71"/>
    <w:rsid w:val="00E93FAB"/>
    <w:rsid w:val="00E94662"/>
    <w:rsid w:val="00E96B2B"/>
    <w:rsid w:val="00E96CF6"/>
    <w:rsid w:val="00EA0C3C"/>
    <w:rsid w:val="00EA0F76"/>
    <w:rsid w:val="00EA2912"/>
    <w:rsid w:val="00EA4049"/>
    <w:rsid w:val="00EA7026"/>
    <w:rsid w:val="00EA77A3"/>
    <w:rsid w:val="00EA782E"/>
    <w:rsid w:val="00EB109E"/>
    <w:rsid w:val="00EB1F45"/>
    <w:rsid w:val="00EB2F46"/>
    <w:rsid w:val="00EB4009"/>
    <w:rsid w:val="00EB45C9"/>
    <w:rsid w:val="00EB55E8"/>
    <w:rsid w:val="00EB633D"/>
    <w:rsid w:val="00EB6F29"/>
    <w:rsid w:val="00EC0553"/>
    <w:rsid w:val="00EC3374"/>
    <w:rsid w:val="00EC3A1F"/>
    <w:rsid w:val="00EC3A96"/>
    <w:rsid w:val="00EC7025"/>
    <w:rsid w:val="00EC7598"/>
    <w:rsid w:val="00ED0585"/>
    <w:rsid w:val="00ED1A35"/>
    <w:rsid w:val="00ED214D"/>
    <w:rsid w:val="00ED248A"/>
    <w:rsid w:val="00ED2614"/>
    <w:rsid w:val="00ED277B"/>
    <w:rsid w:val="00ED38D0"/>
    <w:rsid w:val="00ED3DA4"/>
    <w:rsid w:val="00ED4096"/>
    <w:rsid w:val="00ED4D1E"/>
    <w:rsid w:val="00ED50DD"/>
    <w:rsid w:val="00ED6F67"/>
    <w:rsid w:val="00ED7784"/>
    <w:rsid w:val="00EE0D1E"/>
    <w:rsid w:val="00EE1F4E"/>
    <w:rsid w:val="00EE2639"/>
    <w:rsid w:val="00EE2BBC"/>
    <w:rsid w:val="00EE3417"/>
    <w:rsid w:val="00EE3D44"/>
    <w:rsid w:val="00EE3F75"/>
    <w:rsid w:val="00EE4D07"/>
    <w:rsid w:val="00EE5695"/>
    <w:rsid w:val="00EE6CE9"/>
    <w:rsid w:val="00EE72B1"/>
    <w:rsid w:val="00EF078D"/>
    <w:rsid w:val="00EF0C83"/>
    <w:rsid w:val="00EF0F11"/>
    <w:rsid w:val="00EF14AF"/>
    <w:rsid w:val="00EF36BD"/>
    <w:rsid w:val="00EF38D0"/>
    <w:rsid w:val="00EF5223"/>
    <w:rsid w:val="00EF59A8"/>
    <w:rsid w:val="00EF690D"/>
    <w:rsid w:val="00EF6F28"/>
    <w:rsid w:val="00F00BC5"/>
    <w:rsid w:val="00F02557"/>
    <w:rsid w:val="00F02E58"/>
    <w:rsid w:val="00F04162"/>
    <w:rsid w:val="00F05519"/>
    <w:rsid w:val="00F063F7"/>
    <w:rsid w:val="00F07C92"/>
    <w:rsid w:val="00F10102"/>
    <w:rsid w:val="00F1071B"/>
    <w:rsid w:val="00F10CDF"/>
    <w:rsid w:val="00F12FB7"/>
    <w:rsid w:val="00F158B4"/>
    <w:rsid w:val="00F15E63"/>
    <w:rsid w:val="00F168C0"/>
    <w:rsid w:val="00F22553"/>
    <w:rsid w:val="00F22A94"/>
    <w:rsid w:val="00F22CC7"/>
    <w:rsid w:val="00F22F6C"/>
    <w:rsid w:val="00F230AB"/>
    <w:rsid w:val="00F234B0"/>
    <w:rsid w:val="00F23D7C"/>
    <w:rsid w:val="00F23FEC"/>
    <w:rsid w:val="00F2521B"/>
    <w:rsid w:val="00F26B27"/>
    <w:rsid w:val="00F306A2"/>
    <w:rsid w:val="00F31C9E"/>
    <w:rsid w:val="00F32F65"/>
    <w:rsid w:val="00F34308"/>
    <w:rsid w:val="00F34B08"/>
    <w:rsid w:val="00F3584E"/>
    <w:rsid w:val="00F35C66"/>
    <w:rsid w:val="00F364CF"/>
    <w:rsid w:val="00F36536"/>
    <w:rsid w:val="00F3660C"/>
    <w:rsid w:val="00F36B60"/>
    <w:rsid w:val="00F377FE"/>
    <w:rsid w:val="00F4043D"/>
    <w:rsid w:val="00F411C5"/>
    <w:rsid w:val="00F41CDF"/>
    <w:rsid w:val="00F42C97"/>
    <w:rsid w:val="00F440D2"/>
    <w:rsid w:val="00F45587"/>
    <w:rsid w:val="00F456BD"/>
    <w:rsid w:val="00F479C5"/>
    <w:rsid w:val="00F531E3"/>
    <w:rsid w:val="00F53588"/>
    <w:rsid w:val="00F53F07"/>
    <w:rsid w:val="00F540F3"/>
    <w:rsid w:val="00F54AD3"/>
    <w:rsid w:val="00F54EA2"/>
    <w:rsid w:val="00F56257"/>
    <w:rsid w:val="00F56381"/>
    <w:rsid w:val="00F56881"/>
    <w:rsid w:val="00F56FC6"/>
    <w:rsid w:val="00F57253"/>
    <w:rsid w:val="00F57928"/>
    <w:rsid w:val="00F608DA"/>
    <w:rsid w:val="00F61982"/>
    <w:rsid w:val="00F63822"/>
    <w:rsid w:val="00F640F8"/>
    <w:rsid w:val="00F650A9"/>
    <w:rsid w:val="00F66240"/>
    <w:rsid w:val="00F66929"/>
    <w:rsid w:val="00F701D6"/>
    <w:rsid w:val="00F70C9E"/>
    <w:rsid w:val="00F7285F"/>
    <w:rsid w:val="00F72D4F"/>
    <w:rsid w:val="00F7394D"/>
    <w:rsid w:val="00F73AC7"/>
    <w:rsid w:val="00F744FA"/>
    <w:rsid w:val="00F75CF8"/>
    <w:rsid w:val="00F7640B"/>
    <w:rsid w:val="00F771AE"/>
    <w:rsid w:val="00F77ADB"/>
    <w:rsid w:val="00F80511"/>
    <w:rsid w:val="00F85573"/>
    <w:rsid w:val="00F910EA"/>
    <w:rsid w:val="00F91345"/>
    <w:rsid w:val="00F9270F"/>
    <w:rsid w:val="00F92832"/>
    <w:rsid w:val="00F93149"/>
    <w:rsid w:val="00F9357B"/>
    <w:rsid w:val="00F95B7E"/>
    <w:rsid w:val="00F95FC2"/>
    <w:rsid w:val="00FA115F"/>
    <w:rsid w:val="00FA27C6"/>
    <w:rsid w:val="00FA2A69"/>
    <w:rsid w:val="00FA4C30"/>
    <w:rsid w:val="00FA4DA6"/>
    <w:rsid w:val="00FA5563"/>
    <w:rsid w:val="00FA5823"/>
    <w:rsid w:val="00FA7EE8"/>
    <w:rsid w:val="00FB049E"/>
    <w:rsid w:val="00FB127A"/>
    <w:rsid w:val="00FB7C92"/>
    <w:rsid w:val="00FC47B3"/>
    <w:rsid w:val="00FC6E5B"/>
    <w:rsid w:val="00FC72B6"/>
    <w:rsid w:val="00FC740C"/>
    <w:rsid w:val="00FC7479"/>
    <w:rsid w:val="00FD1F47"/>
    <w:rsid w:val="00FD3FF4"/>
    <w:rsid w:val="00FD438D"/>
    <w:rsid w:val="00FD56C1"/>
    <w:rsid w:val="00FD7D15"/>
    <w:rsid w:val="00FE11E9"/>
    <w:rsid w:val="00FE1F82"/>
    <w:rsid w:val="00FE4EE9"/>
    <w:rsid w:val="00FE6950"/>
    <w:rsid w:val="00FE7A40"/>
    <w:rsid w:val="00FF0418"/>
    <w:rsid w:val="00FF0667"/>
    <w:rsid w:val="00FF0A7B"/>
    <w:rsid w:val="00FF1A98"/>
    <w:rsid w:val="00FF1E9D"/>
    <w:rsid w:val="00FF2B2D"/>
    <w:rsid w:val="00FF2BAB"/>
    <w:rsid w:val="00FF2FF7"/>
    <w:rsid w:val="00FF301A"/>
    <w:rsid w:val="00FF3672"/>
    <w:rsid w:val="00FF3F2B"/>
    <w:rsid w:val="00FF3FF6"/>
    <w:rsid w:val="00FF425F"/>
    <w:rsid w:val="00FF4FEC"/>
    <w:rsid w:val="00FF5664"/>
    <w:rsid w:val="00FF5B4F"/>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eastAsiaTheme="minorEastAsia"/>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 w:type="character" w:styleId="PlaceholderText">
    <w:name w:val="Placeholder Text"/>
    <w:basedOn w:val="DefaultParagraphFont"/>
    <w:uiPriority w:val="99"/>
    <w:semiHidden/>
    <w:rsid w:val="00626D2F"/>
    <w:rPr>
      <w:color w:val="808080"/>
    </w:rPr>
  </w:style>
  <w:style w:type="character" w:styleId="LineNumber">
    <w:name w:val="line number"/>
    <w:basedOn w:val="DefaultParagraphFont"/>
    <w:uiPriority w:val="99"/>
    <w:semiHidden/>
    <w:unhideWhenUsed/>
    <w:rsid w:val="000C7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815149119">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 w:id="197659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14</Pages>
  <Words>16258</Words>
  <Characters>92671</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2063</cp:revision>
  <dcterms:created xsi:type="dcterms:W3CDTF">2020-09-22T03:50:00Z</dcterms:created>
  <dcterms:modified xsi:type="dcterms:W3CDTF">2020-10-05T02:06:00Z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http://www.zotero.org/styles/pnas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