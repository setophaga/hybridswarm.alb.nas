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067564F6" w:rsidR="00955E6C" w:rsidRPr="00920014" w:rsidRDefault="00540D58" w:rsidP="00570DB4">
      <w:pPr>
        <w:jc w:val="center"/>
        <w:rPr>
          <w:b/>
          <w:bCs/>
          <w:lang w:val="en-US"/>
        </w:rPr>
      </w:pPr>
      <w:r w:rsidRPr="00920014">
        <w:rPr>
          <w:b/>
          <w:bCs/>
          <w:lang w:val="en-US"/>
        </w:rPr>
        <w:t>Neo-sex chromosome shapes introgression</w:t>
      </w:r>
      <w:r w:rsidR="00B75AAA" w:rsidRPr="00920014">
        <w:rPr>
          <w:b/>
          <w:bCs/>
          <w:lang w:val="en-US"/>
        </w:rPr>
        <w:t xml:space="preserve"> </w:t>
      </w:r>
      <w:r w:rsidR="00C04B90" w:rsidRPr="00920014">
        <w:rPr>
          <w:b/>
          <w:bCs/>
          <w:lang w:val="en-US"/>
        </w:rPr>
        <w:t xml:space="preserve">in </w:t>
      </w:r>
      <w:r w:rsidRPr="00920014">
        <w:rPr>
          <w:b/>
          <w:bCs/>
          <w:lang w:val="en-US"/>
        </w:rPr>
        <w:t xml:space="preserve">a </w:t>
      </w:r>
      <w:r w:rsidR="00C04B90" w:rsidRPr="00920014">
        <w:rPr>
          <w:b/>
          <w:bCs/>
          <w:lang w:val="en-US"/>
        </w:rPr>
        <w:t>hybrid swarm</w:t>
      </w:r>
    </w:p>
    <w:p w14:paraId="570F1786" w14:textId="77777777" w:rsidR="0072402C" w:rsidRPr="00920014" w:rsidRDefault="0072402C" w:rsidP="00620728">
      <w:pPr>
        <w:jc w:val="center"/>
        <w:rPr>
          <w:lang w:val="en-US"/>
        </w:rPr>
      </w:pPr>
    </w:p>
    <w:p w14:paraId="41EC364E" w14:textId="4C4B42E6" w:rsidR="00620728" w:rsidRDefault="00620728" w:rsidP="00620728">
      <w:pPr>
        <w:jc w:val="center"/>
        <w:rPr>
          <w:vertAlign w:val="superscript"/>
          <w:lang w:val="en-US"/>
        </w:rPr>
      </w:pPr>
      <w:r w:rsidRPr="00920014">
        <w:rPr>
          <w:lang w:val="en-US"/>
        </w:rPr>
        <w:t>Silu Wang</w:t>
      </w:r>
      <w:r w:rsidR="00920014" w:rsidRPr="00920014">
        <w:rPr>
          <w:vertAlign w:val="superscript"/>
          <w:lang w:val="en-US"/>
        </w:rPr>
        <w:t>1</w:t>
      </w:r>
      <w:r w:rsidRPr="00920014">
        <w:rPr>
          <w:lang w:val="en-US"/>
        </w:rPr>
        <w:t>, Matt J. Nalley</w:t>
      </w:r>
      <w:r w:rsidR="00920014" w:rsidRPr="00920014">
        <w:rPr>
          <w:vertAlign w:val="superscript"/>
          <w:lang w:val="en-US"/>
        </w:rPr>
        <w:t>1</w:t>
      </w:r>
      <w:r w:rsidRPr="00920014">
        <w:rPr>
          <w:lang w:val="en-US"/>
        </w:rPr>
        <w:t xml:space="preserve">, </w:t>
      </w:r>
      <w:r w:rsidR="007513EB">
        <w:rPr>
          <w:lang w:val="en-US"/>
        </w:rPr>
        <w:t>Kamalakar Chatla</w:t>
      </w:r>
      <w:r w:rsidR="00F608DA" w:rsidRPr="00F608DA">
        <w:rPr>
          <w:vertAlign w:val="superscript"/>
          <w:lang w:val="en-US"/>
        </w:rPr>
        <w:t>1</w:t>
      </w:r>
      <w:r w:rsidR="007513EB">
        <w:rPr>
          <w:lang w:val="en-US"/>
        </w:rPr>
        <w:t xml:space="preserve">, </w:t>
      </w:r>
      <w:r w:rsidR="00540D58" w:rsidRPr="00920014">
        <w:rPr>
          <w:lang w:val="en-US"/>
        </w:rPr>
        <w:t>Russ Corbett</w:t>
      </w:r>
      <w:r w:rsidR="00920014" w:rsidRPr="00920014">
        <w:rPr>
          <w:vertAlign w:val="superscript"/>
          <w:lang w:val="en-US"/>
        </w:rPr>
        <w:t>2</w:t>
      </w:r>
      <w:r w:rsidR="00540D58" w:rsidRPr="00920014">
        <w:rPr>
          <w:lang w:val="en-US"/>
        </w:rPr>
        <w:t xml:space="preserve">, </w:t>
      </w:r>
      <w:r w:rsidRPr="00920014">
        <w:rPr>
          <w:lang w:val="en-US"/>
        </w:rPr>
        <w:t>Doris Bachtrog</w:t>
      </w:r>
      <w:r w:rsidR="00920014" w:rsidRPr="00920014">
        <w:rPr>
          <w:vertAlign w:val="superscript"/>
          <w:lang w:val="en-US"/>
        </w:rPr>
        <w:t>1</w:t>
      </w:r>
    </w:p>
    <w:p w14:paraId="1A9DAD41" w14:textId="77777777" w:rsidR="00920014" w:rsidRPr="00920014" w:rsidRDefault="00920014" w:rsidP="00620728">
      <w:pPr>
        <w:jc w:val="center"/>
        <w:rPr>
          <w:lang w:val="en-US"/>
        </w:rPr>
      </w:pPr>
    </w:p>
    <w:p w14:paraId="53F38ED7" w14:textId="570FC19F" w:rsidR="00920014" w:rsidRDefault="00920014" w:rsidP="00BB4854">
      <w:pPr>
        <w:jc w:val="center"/>
        <w:rPr>
          <w:sz w:val="20"/>
          <w:szCs w:val="20"/>
          <w:lang w:val="en-US"/>
        </w:rPr>
      </w:pPr>
      <w:r w:rsidRPr="00920014">
        <w:rPr>
          <w:sz w:val="20"/>
          <w:szCs w:val="20"/>
          <w:vertAlign w:val="superscript"/>
          <w:lang w:val="en-US"/>
        </w:rPr>
        <w:t>1</w:t>
      </w:r>
      <w:r w:rsidRPr="00920014">
        <w:rPr>
          <w:sz w:val="20"/>
          <w:szCs w:val="20"/>
          <w:lang w:val="en-US"/>
        </w:rPr>
        <w:t>Integrative Biology</w:t>
      </w:r>
    </w:p>
    <w:p w14:paraId="62E8FE6D" w14:textId="1398474A" w:rsidR="0037021A" w:rsidRPr="00920014" w:rsidRDefault="0037021A" w:rsidP="00BB4854">
      <w:pPr>
        <w:jc w:val="center"/>
        <w:rPr>
          <w:sz w:val="20"/>
          <w:szCs w:val="20"/>
          <w:lang w:val="en-US"/>
        </w:rPr>
      </w:pPr>
      <w:r w:rsidRPr="00920014">
        <w:rPr>
          <w:sz w:val="20"/>
          <w:szCs w:val="20"/>
          <w:lang w:val="en-US"/>
        </w:rPr>
        <w:t>University of California, Berkeley</w:t>
      </w:r>
    </w:p>
    <w:p w14:paraId="19A26945" w14:textId="77777777" w:rsidR="00920014" w:rsidRPr="00920014" w:rsidRDefault="00806034" w:rsidP="00BB4854">
      <w:pPr>
        <w:jc w:val="center"/>
        <w:rPr>
          <w:sz w:val="20"/>
          <w:szCs w:val="20"/>
          <w:lang w:val="en-US"/>
        </w:rPr>
      </w:pPr>
      <w:r w:rsidRPr="00920014">
        <w:rPr>
          <w:sz w:val="20"/>
          <w:szCs w:val="20"/>
          <w:lang w:val="en-US"/>
        </w:rPr>
        <w:t>3040 VLSB, Berkeley, CA, USA 94720</w:t>
      </w:r>
    </w:p>
    <w:p w14:paraId="56775BEA" w14:textId="1283C4C2" w:rsidR="00920014" w:rsidRDefault="00920014" w:rsidP="00BB4854">
      <w:pPr>
        <w:jc w:val="center"/>
        <w:rPr>
          <w:color w:val="222222"/>
          <w:sz w:val="20"/>
          <w:szCs w:val="20"/>
          <w:shd w:val="clear" w:color="auto" w:fill="FFFFFF"/>
        </w:rPr>
      </w:pPr>
      <w:r w:rsidRPr="00920014">
        <w:rPr>
          <w:color w:val="222222"/>
          <w:sz w:val="20"/>
          <w:szCs w:val="20"/>
          <w:shd w:val="clear" w:color="auto" w:fill="FFFFFF"/>
          <w:vertAlign w:val="superscript"/>
        </w:rPr>
        <w:t>2</w:t>
      </w:r>
      <w:r w:rsidRPr="00920014">
        <w:rPr>
          <w:color w:val="222222"/>
          <w:sz w:val="20"/>
          <w:szCs w:val="20"/>
          <w:shd w:val="clear" w:color="auto" w:fill="FFFFFF"/>
        </w:rPr>
        <w:t>Biomolecular Engineering and Genomics Institute</w:t>
      </w:r>
    </w:p>
    <w:p w14:paraId="642011B4" w14:textId="2868BAC7" w:rsidR="00920014" w:rsidRDefault="00920014" w:rsidP="00BB4854">
      <w:pPr>
        <w:jc w:val="center"/>
        <w:rPr>
          <w:sz w:val="20"/>
          <w:szCs w:val="20"/>
          <w:lang w:val="en-US"/>
        </w:rPr>
      </w:pPr>
      <w:r w:rsidRPr="00920014">
        <w:rPr>
          <w:sz w:val="20"/>
          <w:szCs w:val="20"/>
          <w:lang w:val="en-US"/>
        </w:rPr>
        <w:t>University of California,</w:t>
      </w:r>
      <w:r>
        <w:rPr>
          <w:sz w:val="20"/>
          <w:szCs w:val="20"/>
          <w:lang w:val="en-US"/>
        </w:rPr>
        <w:t xml:space="preserve"> Santa Crutz</w:t>
      </w:r>
    </w:p>
    <w:p w14:paraId="54D23E6E" w14:textId="77777777" w:rsidR="00920014" w:rsidRDefault="00920014" w:rsidP="00920014">
      <w:pPr>
        <w:jc w:val="center"/>
        <w:rPr>
          <w:color w:val="222222"/>
          <w:sz w:val="20"/>
          <w:szCs w:val="20"/>
          <w:shd w:val="clear" w:color="auto" w:fill="FFFFFF"/>
        </w:rPr>
      </w:pPr>
    </w:p>
    <w:p w14:paraId="29777B09" w14:textId="77777777" w:rsidR="00920014" w:rsidRPr="00920014" w:rsidRDefault="00920014" w:rsidP="00920014">
      <w:pPr>
        <w:jc w:val="center"/>
        <w:rPr>
          <w:sz w:val="20"/>
          <w:szCs w:val="20"/>
          <w:lang w:val="en-US"/>
        </w:rPr>
      </w:pPr>
    </w:p>
    <w:p w14:paraId="625421FA" w14:textId="0BB6BB0D" w:rsidR="00D1534B" w:rsidRPr="00920014" w:rsidRDefault="008F32D4" w:rsidP="00D17D73">
      <w:pPr>
        <w:tabs>
          <w:tab w:val="left" w:pos="1107"/>
        </w:tabs>
        <w:rPr>
          <w:lang w:val="en-US"/>
        </w:rPr>
      </w:pPr>
      <w:r>
        <w:rPr>
          <w:lang w:val="en-US"/>
        </w:rPr>
        <w:tab/>
      </w:r>
    </w:p>
    <w:p w14:paraId="6730561A" w14:textId="77777777" w:rsidR="00D1534B" w:rsidRPr="00920014" w:rsidRDefault="00D1534B" w:rsidP="00620728">
      <w:pPr>
        <w:jc w:val="center"/>
        <w:rPr>
          <w:lang w:val="en-US"/>
        </w:rPr>
      </w:pPr>
    </w:p>
    <w:p w14:paraId="21A668ED" w14:textId="28AFE4B9" w:rsidR="008B29A5" w:rsidRPr="00920014" w:rsidRDefault="008B29A5" w:rsidP="00620728">
      <w:pPr>
        <w:jc w:val="center"/>
        <w:rPr>
          <w:lang w:val="en-US"/>
        </w:rPr>
      </w:pPr>
      <w:r w:rsidRPr="00920014">
        <w:rPr>
          <w:lang w:val="en-US"/>
        </w:rPr>
        <w:t>Corresponding author email: dbachtrog@berkeley.edu</w:t>
      </w:r>
    </w:p>
    <w:p w14:paraId="41A4B6A6" w14:textId="77777777" w:rsidR="003A0482" w:rsidRPr="00920014" w:rsidRDefault="003A0482">
      <w:pPr>
        <w:rPr>
          <w:b/>
          <w:bCs/>
          <w:lang w:val="en-US"/>
        </w:rPr>
      </w:pPr>
      <w:r w:rsidRPr="00920014">
        <w:rPr>
          <w:b/>
          <w:bCs/>
          <w:lang w:val="en-US"/>
        </w:rPr>
        <w:br w:type="page"/>
      </w:r>
    </w:p>
    <w:p w14:paraId="3CCA97AF" w14:textId="0DAD04FB" w:rsidR="00D6239C" w:rsidRPr="00920014" w:rsidRDefault="00B06408">
      <w:pPr>
        <w:rPr>
          <w:b/>
          <w:bCs/>
          <w:lang w:val="en-US"/>
        </w:rPr>
      </w:pPr>
      <w:r w:rsidRPr="00920014">
        <w:rPr>
          <w:b/>
          <w:bCs/>
          <w:lang w:val="en-US"/>
        </w:rPr>
        <w:lastRenderedPageBreak/>
        <w:t>Introduction</w:t>
      </w:r>
    </w:p>
    <w:p w14:paraId="67DBFC27" w14:textId="7185A2E7" w:rsidR="006F7B48" w:rsidRPr="007367F2" w:rsidRDefault="00BB3D79" w:rsidP="007367F2">
      <w:pPr>
        <w:ind w:firstLine="720"/>
        <w:rPr>
          <w:color w:val="000000"/>
          <w:lang w:val="en-US"/>
        </w:rPr>
      </w:pPr>
      <w:r w:rsidRPr="007367F2">
        <w:rPr>
          <w:color w:val="000000"/>
          <w:lang w:val="en-US"/>
        </w:rPr>
        <w:t>Speciation is the fundamental process that generates the diversity of life</w:t>
      </w:r>
      <w:r w:rsidR="00657BA3" w:rsidRPr="007367F2">
        <w:rPr>
          <w:color w:val="000000"/>
          <w:lang w:val="en-US"/>
        </w:rPr>
        <w:t xml:space="preserve"> </w:t>
      </w:r>
      <w:r w:rsidRPr="007367F2">
        <w:rPr>
          <w:color w:val="000000"/>
          <w:lang w:val="en-US"/>
        </w:rPr>
        <w:fldChar w:fldCharType="begin" w:fldLock="1"/>
      </w:r>
      <w:r w:rsidR="00F234B0" w:rsidRPr="007367F2">
        <w:rPr>
          <w:color w:val="000000"/>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Species","type":"book"},"uris":["http://www.mendeley.com/documents/?uuid=3e8ce27d-bff3-4114-9494-0ab5ea694f6f"]}],"mendeley":{"formattedCitation":"(Darwin 1859)","plainTextFormattedCitation":"(Darwin 1859)","previouslyFormattedCitation":"(Darwin 1859)"},"properties":{"noteIndex":0},"schema":"https://github.com/citation-style-language/schema/raw/master/csl-citation.json"}</w:instrText>
      </w:r>
      <w:r w:rsidRPr="007367F2">
        <w:rPr>
          <w:color w:val="000000"/>
          <w:lang w:val="en-US"/>
        </w:rPr>
        <w:fldChar w:fldCharType="separate"/>
      </w:r>
      <w:r w:rsidR="00657BA3" w:rsidRPr="007367F2">
        <w:rPr>
          <w:color w:val="000000"/>
          <w:lang w:val="en-US"/>
        </w:rPr>
        <w:t>(Darwin 1859)</w:t>
      </w:r>
      <w:r w:rsidRPr="007367F2">
        <w:rPr>
          <w:color w:val="000000"/>
          <w:lang w:val="en-US"/>
        </w:rPr>
        <w:fldChar w:fldCharType="end"/>
      </w:r>
      <w:r w:rsidRPr="007367F2">
        <w:rPr>
          <w:color w:val="000000"/>
          <w:lang w:val="en-US"/>
        </w:rPr>
        <w:t xml:space="preserve">. </w:t>
      </w:r>
      <w:r w:rsidR="00363DB2" w:rsidRPr="007367F2">
        <w:rPr>
          <w:color w:val="000000"/>
          <w:lang w:val="en-US"/>
        </w:rPr>
        <w:t xml:space="preserve">The </w:t>
      </w:r>
      <w:r w:rsidR="00A837B0" w:rsidRPr="007367F2">
        <w:rPr>
          <w:color w:val="000000"/>
          <w:lang w:val="en-US"/>
        </w:rPr>
        <w:t xml:space="preserve">genomic </w:t>
      </w:r>
      <w:r w:rsidR="00A21153" w:rsidRPr="007367F2">
        <w:rPr>
          <w:color w:val="000000"/>
          <w:lang w:val="en-US"/>
        </w:rPr>
        <w:t>mechanisms</w:t>
      </w:r>
      <w:r w:rsidR="00A837B0" w:rsidRPr="007367F2">
        <w:rPr>
          <w:color w:val="000000"/>
          <w:lang w:val="en-US"/>
        </w:rPr>
        <w:t xml:space="preserve"> </w:t>
      </w:r>
      <w:r w:rsidR="003D1AD0" w:rsidRPr="007367F2">
        <w:rPr>
          <w:color w:val="000000"/>
          <w:lang w:val="en-US"/>
        </w:rPr>
        <w:t>shaping</w:t>
      </w:r>
      <w:r w:rsidR="009614CF" w:rsidRPr="007367F2">
        <w:rPr>
          <w:color w:val="000000"/>
          <w:lang w:val="en-US"/>
        </w:rPr>
        <w:t xml:space="preserve"> </w:t>
      </w:r>
      <w:r w:rsidR="00363DB2" w:rsidRPr="007367F2">
        <w:rPr>
          <w:color w:val="000000"/>
          <w:lang w:val="en-US"/>
        </w:rPr>
        <w:t xml:space="preserve">introgression at species boundary of </w:t>
      </w:r>
      <w:r w:rsidR="00206F8E" w:rsidRPr="007367F2">
        <w:rPr>
          <w:color w:val="000000"/>
          <w:lang w:val="en-US"/>
        </w:rPr>
        <w:t xml:space="preserve">diverging and/or recently diverged lineages </w:t>
      </w:r>
      <w:r w:rsidR="00A4020E" w:rsidRPr="007367F2">
        <w:rPr>
          <w:color w:val="000000"/>
          <w:lang w:val="en-US"/>
        </w:rPr>
        <w:t>discloses</w:t>
      </w:r>
      <w:r w:rsidR="00A2095A" w:rsidRPr="007367F2">
        <w:rPr>
          <w:color w:val="000000"/>
          <w:lang w:val="en-US"/>
        </w:rPr>
        <w:t xml:space="preserve"> the </w:t>
      </w:r>
      <w:r w:rsidR="00C4568A" w:rsidRPr="007367F2">
        <w:rPr>
          <w:color w:val="000000"/>
          <w:lang w:val="en-US"/>
        </w:rPr>
        <w:t xml:space="preserve">intrinsic </w:t>
      </w:r>
      <w:r w:rsidR="00086660" w:rsidRPr="007367F2">
        <w:rPr>
          <w:color w:val="000000"/>
          <w:lang w:val="en-US"/>
        </w:rPr>
        <w:t xml:space="preserve">mechanisms of </w:t>
      </w:r>
      <w:r w:rsidR="007B6AE2" w:rsidRPr="007367F2">
        <w:rPr>
          <w:color w:val="000000"/>
          <w:lang w:val="en-US"/>
        </w:rPr>
        <w:t>speciation</w:t>
      </w:r>
      <w:r w:rsidR="00086660" w:rsidRPr="007367F2">
        <w:rPr>
          <w:color w:val="000000"/>
          <w:lang w:val="en-US"/>
        </w:rPr>
        <w:t>.</w:t>
      </w:r>
      <w:r w:rsidR="003004DB" w:rsidRPr="007367F2">
        <w:rPr>
          <w:color w:val="000000"/>
          <w:lang w:val="en-US"/>
        </w:rPr>
        <w:t xml:space="preserve"> </w:t>
      </w:r>
      <w:r w:rsidR="00AA4EC0" w:rsidRPr="007367F2">
        <w:rPr>
          <w:color w:val="000000"/>
          <w:lang w:val="en-US"/>
        </w:rPr>
        <w:t>Species-specific i</w:t>
      </w:r>
      <w:r w:rsidR="00016EA0" w:rsidRPr="007367F2">
        <w:rPr>
          <w:color w:val="000000"/>
          <w:lang w:val="en-US"/>
        </w:rPr>
        <w:t xml:space="preserve">nheritance </w:t>
      </w:r>
      <w:r w:rsidR="003D616E" w:rsidRPr="007367F2">
        <w:rPr>
          <w:color w:val="000000"/>
          <w:lang w:val="en-US"/>
        </w:rPr>
        <w:t xml:space="preserve">can </w:t>
      </w:r>
      <w:r w:rsidR="00FA27C6" w:rsidRPr="007367F2">
        <w:rPr>
          <w:color w:val="000000"/>
          <w:lang w:val="en-US"/>
        </w:rPr>
        <w:t>substantially</w:t>
      </w:r>
      <w:r w:rsidR="003D616E" w:rsidRPr="007367F2">
        <w:rPr>
          <w:color w:val="000000"/>
          <w:lang w:val="en-US"/>
        </w:rPr>
        <w:t xml:space="preserve"> </w:t>
      </w:r>
      <w:r w:rsidR="00257679" w:rsidRPr="007367F2">
        <w:rPr>
          <w:color w:val="000000"/>
          <w:lang w:val="en-US"/>
        </w:rPr>
        <w:t>regulate</w:t>
      </w:r>
      <w:r w:rsidR="004213C2" w:rsidRPr="007367F2">
        <w:rPr>
          <w:color w:val="000000"/>
          <w:lang w:val="en-US"/>
        </w:rPr>
        <w:t>s</w:t>
      </w:r>
      <w:r w:rsidR="003D616E" w:rsidRPr="007367F2">
        <w:rPr>
          <w:color w:val="000000"/>
          <w:lang w:val="en-US"/>
        </w:rPr>
        <w:t xml:space="preserve"> </w:t>
      </w:r>
      <w:r w:rsidR="00CB690F" w:rsidRPr="007367F2">
        <w:rPr>
          <w:color w:val="000000"/>
          <w:lang w:val="en-US"/>
        </w:rPr>
        <w:t>gene flow</w:t>
      </w:r>
      <w:r w:rsidR="00744CFD" w:rsidRPr="007367F2">
        <w:rPr>
          <w:color w:val="000000"/>
          <w:lang w:val="en-US"/>
        </w:rPr>
        <w:t xml:space="preserve"> </w:t>
      </w:r>
      <w:r w:rsidR="008414CF" w:rsidRPr="007367F2">
        <w:rPr>
          <w:color w:val="000000"/>
          <w:lang w:val="en-US"/>
        </w:rPr>
        <w:t>at species boundaries</w:t>
      </w:r>
      <w:r w:rsidR="003C24FE" w:rsidRPr="007367F2">
        <w:rPr>
          <w:color w:val="000000"/>
          <w:lang w:val="en-US"/>
        </w:rPr>
        <w:t xml:space="preserve"> (</w:t>
      </w:r>
      <w:r w:rsidR="009D12DD" w:rsidRPr="007367F2">
        <w:rPr>
          <w:color w:val="000000"/>
          <w:lang w:val="en-US"/>
        </w:rPr>
        <w:t>polyploidy, inversion</w:t>
      </w:r>
      <w:r w:rsidR="004D2F53" w:rsidRPr="007367F2">
        <w:rPr>
          <w:color w:val="000000"/>
          <w:lang w:val="en-US"/>
        </w:rPr>
        <w:t xml:space="preserve">, cite the toad paper, </w:t>
      </w:r>
      <w:r w:rsidR="00B873BE" w:rsidRPr="007367F2">
        <w:rPr>
          <w:color w:val="000000"/>
          <w:lang w:val="en-US"/>
        </w:rPr>
        <w:t>ploidy</w:t>
      </w:r>
      <w:r w:rsidR="001506DB" w:rsidRPr="007367F2">
        <w:rPr>
          <w:color w:val="000000"/>
          <w:lang w:val="en-US"/>
        </w:rPr>
        <w:t xml:space="preserve"> change, etc.</w:t>
      </w:r>
      <w:r w:rsidR="003C24FE" w:rsidRPr="007367F2">
        <w:rPr>
          <w:color w:val="000000"/>
          <w:lang w:val="en-US"/>
        </w:rPr>
        <w:t>)</w:t>
      </w:r>
      <w:r w:rsidR="008414CF" w:rsidRPr="007367F2">
        <w:rPr>
          <w:color w:val="000000"/>
          <w:lang w:val="en-US"/>
        </w:rPr>
        <w:t xml:space="preserve">. </w:t>
      </w:r>
      <w:r w:rsidR="001B38A2" w:rsidRPr="007367F2">
        <w:rPr>
          <w:color w:val="000000"/>
          <w:lang w:val="en-US"/>
        </w:rPr>
        <w:t xml:space="preserve">It is </w:t>
      </w:r>
      <w:r w:rsidR="00DC1C99" w:rsidRPr="007367F2">
        <w:rPr>
          <w:color w:val="000000"/>
          <w:lang w:val="en-US"/>
        </w:rPr>
        <w:t xml:space="preserve">the primary </w:t>
      </w:r>
      <w:r w:rsidR="0044692F" w:rsidRPr="007367F2">
        <w:rPr>
          <w:color w:val="000000"/>
          <w:lang w:val="en-US"/>
        </w:rPr>
        <w:t xml:space="preserve">layer of </w:t>
      </w:r>
      <w:r w:rsidR="00BD3E6F" w:rsidRPr="007367F2">
        <w:rPr>
          <w:color w:val="000000"/>
          <w:lang w:val="en-US"/>
        </w:rPr>
        <w:t>genetic mechanism of</w:t>
      </w:r>
      <w:r w:rsidR="000842B6" w:rsidRPr="007367F2">
        <w:rPr>
          <w:color w:val="000000"/>
          <w:lang w:val="en-US"/>
        </w:rPr>
        <w:t xml:space="preserve"> reproductive isolation</w:t>
      </w:r>
      <w:r w:rsidR="00E05ADC" w:rsidRPr="007367F2">
        <w:rPr>
          <w:color w:val="000000"/>
          <w:lang w:val="en-US"/>
        </w:rPr>
        <w:t xml:space="preserve">, </w:t>
      </w:r>
      <w:r w:rsidR="000842B6" w:rsidRPr="007367F2">
        <w:rPr>
          <w:color w:val="000000"/>
          <w:lang w:val="en-US"/>
        </w:rPr>
        <w:t xml:space="preserve">yet </w:t>
      </w:r>
      <w:r w:rsidR="00E872E6" w:rsidRPr="007367F2">
        <w:rPr>
          <w:color w:val="000000"/>
          <w:lang w:val="en-US"/>
        </w:rPr>
        <w:t xml:space="preserve">we are only at the beginning understanding how they </w:t>
      </w:r>
      <w:r w:rsidR="00666894" w:rsidRPr="007367F2">
        <w:rPr>
          <w:color w:val="000000"/>
          <w:lang w:val="en-US"/>
        </w:rPr>
        <w:t xml:space="preserve">influence speciation at species boundary. </w:t>
      </w:r>
    </w:p>
    <w:p w14:paraId="4CDE39AD" w14:textId="4C34D176" w:rsidR="003A41DE" w:rsidRDefault="00C51CD7" w:rsidP="007367F2">
      <w:pPr>
        <w:ind w:firstLine="720"/>
        <w:rPr>
          <w:color w:val="000000"/>
          <w:lang w:val="en-US"/>
        </w:rPr>
      </w:pPr>
      <w:r w:rsidRPr="007367F2">
        <w:rPr>
          <w:color w:val="000000"/>
          <w:lang w:val="en-US"/>
        </w:rPr>
        <w:t xml:space="preserve">Here we </w:t>
      </w:r>
      <w:r w:rsidR="00316A8F" w:rsidRPr="007367F2">
        <w:rPr>
          <w:color w:val="000000"/>
          <w:lang w:val="en-US"/>
        </w:rPr>
        <w:t>investigated the role of inheritance</w:t>
      </w:r>
      <w:r w:rsidR="009E7BDB" w:rsidRPr="007367F2">
        <w:rPr>
          <w:color w:val="000000"/>
          <w:lang w:val="en-US"/>
        </w:rPr>
        <w:t xml:space="preserve"> </w:t>
      </w:r>
      <w:r w:rsidR="00993F42" w:rsidRPr="007367F2">
        <w:rPr>
          <w:color w:val="000000"/>
          <w:lang w:val="en-US"/>
        </w:rPr>
        <w:t xml:space="preserve">on introgression between </w:t>
      </w:r>
      <w:r w:rsidR="003818DF" w:rsidRPr="007367F2">
        <w:rPr>
          <w:color w:val="000000"/>
          <w:lang w:val="en-US"/>
        </w:rPr>
        <w:t>recently diverged sister species with</w:t>
      </w:r>
      <w:r w:rsidR="00BB3D79" w:rsidRPr="007367F2">
        <w:rPr>
          <w:color w:val="000000"/>
          <w:lang w:val="en-US"/>
        </w:rPr>
        <w:t xml:space="preserve"> the multi-generational hybrid population generated by interbreeding </w:t>
      </w:r>
      <w:r w:rsidR="00495F27" w:rsidRPr="007367F2">
        <w:rPr>
          <w:color w:val="000000"/>
          <w:lang w:val="en-US"/>
        </w:rPr>
        <w:t xml:space="preserve">the </w:t>
      </w:r>
      <w:r w:rsidR="00771085" w:rsidRPr="007367F2">
        <w:rPr>
          <w:color w:val="000000"/>
          <w:lang w:val="en-US"/>
        </w:rPr>
        <w:t xml:space="preserve">parental </w:t>
      </w:r>
      <w:r w:rsidR="00BB3D79" w:rsidRPr="007367F2">
        <w:rPr>
          <w:color w:val="000000"/>
          <w:lang w:val="en-US"/>
        </w:rPr>
        <w:t>lineage</w:t>
      </w:r>
      <w:r w:rsidR="00CE2FE7" w:rsidRPr="007367F2">
        <w:rPr>
          <w:color w:val="000000"/>
          <w:lang w:val="en-US"/>
        </w:rPr>
        <w:t>s.</w:t>
      </w:r>
      <w:r w:rsidR="00DE0C93" w:rsidRPr="007367F2">
        <w:rPr>
          <w:color w:val="000000"/>
          <w:lang w:val="en-US"/>
        </w:rPr>
        <w:t xml:space="preserve"> </w:t>
      </w:r>
      <w:r w:rsidR="000A5F99" w:rsidRPr="007367F2">
        <w:rPr>
          <w:color w:val="000000"/>
          <w:lang w:val="en-US"/>
        </w:rPr>
        <w:t>Hybrid swarms experience recombination over multiple generations and thus harbor a variety of genomic combinations</w:t>
      </w:r>
      <w:r w:rsidR="00D6699D" w:rsidRPr="007367F2">
        <w:rPr>
          <w:color w:val="000000"/>
          <w:lang w:val="en-US"/>
        </w:rPr>
        <w:t xml:space="preserve">. </w:t>
      </w:r>
      <w:r w:rsidR="00CE2FE7" w:rsidRPr="007367F2">
        <w:rPr>
          <w:color w:val="000000"/>
          <w:lang w:val="en-US"/>
        </w:rPr>
        <w:t>S</w:t>
      </w:r>
      <w:r w:rsidR="00DE0C93" w:rsidRPr="007367F2">
        <w:rPr>
          <w:color w:val="000000"/>
          <w:lang w:val="en-US"/>
        </w:rPr>
        <w:t>ampling and s</w:t>
      </w:r>
      <w:r w:rsidR="00CE2FE7" w:rsidRPr="007367F2">
        <w:rPr>
          <w:color w:val="000000"/>
          <w:lang w:val="en-US"/>
        </w:rPr>
        <w:t>equencing</w:t>
      </w:r>
      <w:r w:rsidR="00DE0C93" w:rsidRPr="007367F2">
        <w:rPr>
          <w:color w:val="000000"/>
          <w:lang w:val="en-US"/>
        </w:rPr>
        <w:t xml:space="preserve"> these hybrid populations</w:t>
      </w:r>
      <w:r w:rsidR="00CE2FE7" w:rsidRPr="007367F2">
        <w:rPr>
          <w:color w:val="000000"/>
          <w:lang w:val="en-US"/>
        </w:rPr>
        <w:t xml:space="preserve"> at various generations allow </w:t>
      </w:r>
      <w:r w:rsidR="00953426" w:rsidRPr="007367F2">
        <w:rPr>
          <w:color w:val="000000"/>
          <w:lang w:val="en-US"/>
        </w:rPr>
        <w:t xml:space="preserve">time-series tracking the extent and direction of introgression in different parts of the genome, and reflect gene flow at different regions in the genome. </w:t>
      </w:r>
    </w:p>
    <w:p w14:paraId="215489F0" w14:textId="439FE1AF" w:rsidR="00F66240" w:rsidRPr="00F66240" w:rsidRDefault="00F66240" w:rsidP="007367F2">
      <w:pPr>
        <w:ind w:firstLine="720"/>
        <w:rPr>
          <w:b/>
          <w:bCs/>
          <w:color w:val="000000"/>
          <w:lang w:val="en-US"/>
        </w:rPr>
      </w:pPr>
      <w:r w:rsidRPr="00F66240">
        <w:rPr>
          <w:b/>
          <w:bCs/>
          <w:color w:val="000000"/>
          <w:lang w:val="en-US"/>
        </w:rPr>
        <w:t>Sex chrom</w:t>
      </w:r>
    </w:p>
    <w:p w14:paraId="67A1CC11" w14:textId="77777777" w:rsidR="00F66240" w:rsidRPr="007367F2" w:rsidRDefault="00F66240" w:rsidP="007367F2">
      <w:pPr>
        <w:ind w:firstLine="720"/>
        <w:rPr>
          <w:color w:val="000000"/>
          <w:lang w:val="en-US"/>
        </w:rPr>
      </w:pPr>
    </w:p>
    <w:p w14:paraId="6130C42F" w14:textId="54C2E950" w:rsidR="003A41DE" w:rsidRPr="007367F2" w:rsidRDefault="00317CD7" w:rsidP="007367F2">
      <w:pPr>
        <w:ind w:firstLine="720"/>
        <w:rPr>
          <w:color w:val="000000"/>
          <w:lang w:val="en-US"/>
        </w:rPr>
      </w:pPr>
      <w:r w:rsidRPr="007367F2">
        <w:rPr>
          <w:color w:val="000000"/>
          <w:lang w:val="en-US"/>
        </w:rPr>
        <w:t xml:space="preserve">The </w:t>
      </w:r>
      <w:r w:rsidR="00B64BA1" w:rsidRPr="007367F2">
        <w:rPr>
          <w:color w:val="000000"/>
          <w:lang w:val="en-US"/>
        </w:rPr>
        <w:t xml:space="preserve">speciation </w:t>
      </w:r>
      <w:r w:rsidR="00194E2D" w:rsidRPr="007367F2">
        <w:rPr>
          <w:color w:val="000000"/>
          <w:lang w:val="en-US"/>
        </w:rPr>
        <w:t xml:space="preserve">between </w:t>
      </w:r>
      <w:r w:rsidR="003A41DE" w:rsidRPr="00D54E33">
        <w:rPr>
          <w:i/>
          <w:iCs/>
          <w:color w:val="000000"/>
          <w:lang w:val="en-US"/>
        </w:rPr>
        <w:t>Drosophila albomicans</w:t>
      </w:r>
      <w:r w:rsidR="003A41DE" w:rsidRPr="007367F2">
        <w:rPr>
          <w:color w:val="000000"/>
          <w:lang w:val="en-US"/>
        </w:rPr>
        <w:t xml:space="preserve"> </w:t>
      </w:r>
      <w:r w:rsidR="007A71CC" w:rsidRPr="007367F2">
        <w:rPr>
          <w:color w:val="000000"/>
          <w:lang w:val="en-US"/>
        </w:rPr>
        <w:t xml:space="preserve">and </w:t>
      </w:r>
      <w:r w:rsidR="007A71CC" w:rsidRPr="00D54E33">
        <w:rPr>
          <w:i/>
          <w:iCs/>
          <w:color w:val="000000"/>
          <w:lang w:val="en-US"/>
        </w:rPr>
        <w:t>D. nasuta</w:t>
      </w:r>
      <w:r w:rsidR="007A71CC" w:rsidRPr="007367F2">
        <w:rPr>
          <w:color w:val="000000"/>
          <w:lang w:val="en-US"/>
        </w:rPr>
        <w:t xml:space="preserve"> </w:t>
      </w:r>
      <w:r w:rsidR="00137BAC" w:rsidRPr="007367F2">
        <w:rPr>
          <w:color w:val="000000"/>
          <w:lang w:val="en-US"/>
        </w:rPr>
        <w:t xml:space="preserve">might be related to </w:t>
      </w:r>
      <w:r w:rsidR="00DF052E" w:rsidRPr="007367F2">
        <w:rPr>
          <w:color w:val="000000"/>
          <w:lang w:val="en-US"/>
        </w:rPr>
        <w:t xml:space="preserve">neosex chromosomes </w:t>
      </w:r>
      <w:r w:rsidR="00916F87">
        <w:rPr>
          <w:color w:val="000000"/>
          <w:lang w:val="en-US"/>
        </w:rPr>
        <w:t>evolution</w:t>
      </w:r>
      <w:r w:rsidR="004912ED" w:rsidRPr="007367F2">
        <w:rPr>
          <w:color w:val="000000"/>
          <w:lang w:val="en-US"/>
        </w:rPr>
        <w:t xml:space="preserve">. </w:t>
      </w:r>
      <w:r w:rsidR="00766B8C" w:rsidRPr="007367F2">
        <w:rPr>
          <w:color w:val="000000"/>
          <w:lang w:val="en-US"/>
        </w:rPr>
        <w:t xml:space="preserve">[background of muller CD and A fusion, </w:t>
      </w:r>
      <w:r w:rsidR="0061089A" w:rsidRPr="007367F2">
        <w:rPr>
          <w:color w:val="000000"/>
          <w:lang w:val="en-US"/>
        </w:rPr>
        <w:t>geography, closely related species</w:t>
      </w:r>
      <w:r w:rsidR="000D6BA7" w:rsidRPr="007367F2">
        <w:rPr>
          <w:color w:val="000000"/>
          <w:lang w:val="en-US"/>
        </w:rPr>
        <w:t>, divergence time</w:t>
      </w:r>
      <w:r w:rsidR="00766B8C" w:rsidRPr="007367F2">
        <w:rPr>
          <w:color w:val="000000"/>
          <w:lang w:val="en-US"/>
        </w:rPr>
        <w:t>]</w:t>
      </w:r>
    </w:p>
    <w:p w14:paraId="2962156F" w14:textId="77777777" w:rsidR="003A41DE" w:rsidRPr="007367F2" w:rsidRDefault="003A41DE" w:rsidP="007367F2">
      <w:pPr>
        <w:ind w:firstLine="720"/>
        <w:rPr>
          <w:color w:val="000000"/>
          <w:lang w:val="en-US"/>
        </w:rPr>
      </w:pPr>
    </w:p>
    <w:p w14:paraId="0BF6EE8E" w14:textId="2BEF7F3B" w:rsidR="00657BA3" w:rsidRPr="007367F2" w:rsidRDefault="00BB3D79" w:rsidP="007367F2">
      <w:pPr>
        <w:ind w:firstLine="720"/>
        <w:rPr>
          <w:color w:val="000000"/>
          <w:lang w:val="en-US"/>
        </w:rPr>
      </w:pPr>
      <w:r w:rsidRPr="007367F2">
        <w:rPr>
          <w:color w:val="000000"/>
          <w:lang w:val="en-US"/>
        </w:rPr>
        <w:t xml:space="preserve">Here we generated hybrid swarms of </w:t>
      </w:r>
      <w:r w:rsidR="004912ED" w:rsidRPr="007367F2">
        <w:rPr>
          <w:color w:val="000000"/>
          <w:lang w:val="en-US"/>
        </w:rPr>
        <w:t xml:space="preserve">D. albomicans </w:t>
      </w:r>
      <w:r w:rsidR="000E16CF" w:rsidRPr="007367F2">
        <w:rPr>
          <w:color w:val="000000"/>
          <w:lang w:val="en-US"/>
        </w:rPr>
        <w:t xml:space="preserve">(abbreviated as alb hereon) </w:t>
      </w:r>
      <w:r w:rsidR="004912ED" w:rsidRPr="007367F2">
        <w:rPr>
          <w:color w:val="000000"/>
          <w:lang w:val="en-US"/>
        </w:rPr>
        <w:t>and its sister taxon, D. nasuta</w:t>
      </w:r>
      <w:r w:rsidRPr="007367F2">
        <w:rPr>
          <w:color w:val="000000"/>
          <w:lang w:val="en-US"/>
        </w:rPr>
        <w:t xml:space="preserve"> </w:t>
      </w:r>
      <w:r w:rsidR="000E16CF" w:rsidRPr="007367F2">
        <w:rPr>
          <w:color w:val="000000"/>
          <w:lang w:val="en-US"/>
        </w:rPr>
        <w:t xml:space="preserve">(abbreviated as nas hereon) </w:t>
      </w:r>
      <w:r w:rsidR="00423E4D" w:rsidRPr="007367F2">
        <w:rPr>
          <w:color w:val="000000"/>
          <w:lang w:val="en-US"/>
        </w:rPr>
        <w:t xml:space="preserve">which harbors </w:t>
      </w:r>
      <w:r w:rsidR="008D1225" w:rsidRPr="007367F2">
        <w:rPr>
          <w:color w:val="000000"/>
          <w:lang w:val="en-US"/>
        </w:rPr>
        <w:t xml:space="preserve">extensive genomic differences and sequenced the random samples from </w:t>
      </w:r>
      <w:r w:rsidR="00561872" w:rsidRPr="007367F2">
        <w:rPr>
          <w:color w:val="000000"/>
          <w:lang w:val="en-US"/>
        </w:rPr>
        <w:t>the hybrid swarm for 2</w:t>
      </w:r>
      <w:r w:rsidR="00423E4D" w:rsidRPr="007367F2">
        <w:rPr>
          <w:color w:val="000000"/>
          <w:lang w:val="en-US"/>
        </w:rPr>
        <w:t>8</w:t>
      </w:r>
      <w:r w:rsidR="00561872" w:rsidRPr="007367F2">
        <w:rPr>
          <w:color w:val="000000"/>
          <w:lang w:val="en-US"/>
        </w:rPr>
        <w:t xml:space="preserve"> generations to</w:t>
      </w:r>
      <w:r w:rsidR="000D6357" w:rsidRPr="007367F2">
        <w:rPr>
          <w:color w:val="000000"/>
          <w:lang w:val="en-US"/>
        </w:rPr>
        <w:t xml:space="preserve"> investigate the </w:t>
      </w:r>
      <w:r w:rsidR="00CD025C" w:rsidRPr="007367F2">
        <w:rPr>
          <w:color w:val="000000"/>
          <w:lang w:val="en-US"/>
        </w:rPr>
        <w:t xml:space="preserve">effect of neosex chromosome </w:t>
      </w:r>
      <w:r w:rsidR="00CD0E06" w:rsidRPr="007367F2">
        <w:rPr>
          <w:color w:val="000000"/>
          <w:lang w:val="en-US"/>
        </w:rPr>
        <w:t xml:space="preserve">on </w:t>
      </w:r>
      <w:r w:rsidR="00A36210" w:rsidRPr="007367F2">
        <w:rPr>
          <w:color w:val="000000"/>
          <w:lang w:val="en-US"/>
        </w:rPr>
        <w:t xml:space="preserve">gene flow. </w:t>
      </w:r>
    </w:p>
    <w:p w14:paraId="449F773D" w14:textId="6B3799AD" w:rsidR="00657BA3" w:rsidRPr="007367F2" w:rsidRDefault="000811FC" w:rsidP="00657BA3">
      <w:pPr>
        <w:ind w:firstLine="720"/>
        <w:rPr>
          <w:color w:val="000000"/>
          <w:lang w:val="en-US"/>
        </w:rPr>
      </w:pPr>
      <w:r w:rsidRPr="007367F2">
        <w:rPr>
          <w:color w:val="000000"/>
          <w:lang w:val="en-US"/>
        </w:rPr>
        <w:t>W</w:t>
      </w:r>
      <w:r w:rsidR="00657BA3" w:rsidRPr="007367F2">
        <w:rPr>
          <w:color w:val="000000"/>
          <w:lang w:val="en-US"/>
        </w:rPr>
        <w:t xml:space="preserve">e investigate how are ancestry blocks get </w:t>
      </w:r>
      <w:r w:rsidR="00CF2A13" w:rsidRPr="007367F2">
        <w:rPr>
          <w:color w:val="000000"/>
          <w:lang w:val="en-US"/>
        </w:rPr>
        <w:t xml:space="preserve">or not get </w:t>
      </w:r>
      <w:r w:rsidR="00657BA3" w:rsidRPr="007367F2">
        <w:rPr>
          <w:color w:val="000000"/>
          <w:lang w:val="en-US"/>
        </w:rPr>
        <w:t xml:space="preserve">broken down </w:t>
      </w:r>
      <w:r w:rsidRPr="007367F2">
        <w:rPr>
          <w:color w:val="000000"/>
          <w:lang w:val="en-US"/>
        </w:rPr>
        <w:t>by hybridization</w:t>
      </w:r>
      <w:r w:rsidR="00657BA3" w:rsidRPr="007367F2">
        <w:rPr>
          <w:color w:val="000000"/>
          <w:lang w:val="en-US"/>
        </w:rPr>
        <w:t>. In particular, we look for candi</w:t>
      </w:r>
      <w:r w:rsidR="001B1E35" w:rsidRPr="007367F2">
        <w:rPr>
          <w:color w:val="000000"/>
          <w:lang w:val="en-US"/>
        </w:rPr>
        <w:t>d</w:t>
      </w:r>
      <w:r w:rsidR="00657BA3" w:rsidRPr="007367F2">
        <w:rPr>
          <w:color w:val="000000"/>
          <w:lang w:val="en-US"/>
        </w:rPr>
        <w:t xml:space="preserve">ate barrier genomic modules. </w:t>
      </w:r>
    </w:p>
    <w:p w14:paraId="6F511B27" w14:textId="158B9A8F" w:rsidR="00BB3D79" w:rsidRPr="00920014" w:rsidRDefault="00BB3D79">
      <w:pPr>
        <w:rPr>
          <w:lang w:val="en-US"/>
        </w:rPr>
      </w:pPr>
    </w:p>
    <w:p w14:paraId="27B52F4D" w14:textId="77777777" w:rsidR="00BB3D79" w:rsidRPr="00920014" w:rsidRDefault="00BB3D79">
      <w:pPr>
        <w:rPr>
          <w:lang w:val="en-US"/>
        </w:rPr>
      </w:pPr>
    </w:p>
    <w:p w14:paraId="10523F3E" w14:textId="7591BF27" w:rsidR="00D60B88" w:rsidRPr="00920014" w:rsidRDefault="00D60B88">
      <w:pPr>
        <w:rPr>
          <w:b/>
          <w:bCs/>
          <w:lang w:val="en-US"/>
        </w:rPr>
      </w:pPr>
      <w:r w:rsidRPr="00920014">
        <w:rPr>
          <w:b/>
          <w:bCs/>
          <w:lang w:val="en-US"/>
        </w:rPr>
        <w:t>Methods</w:t>
      </w:r>
    </w:p>
    <w:p w14:paraId="2458D73D" w14:textId="38443748" w:rsidR="004A7AE4" w:rsidRPr="00920014" w:rsidRDefault="004A7AE4">
      <w:pPr>
        <w:rPr>
          <w:i/>
          <w:iCs/>
          <w:lang w:val="en-US"/>
        </w:rPr>
      </w:pPr>
      <w:r w:rsidRPr="00920014">
        <w:rPr>
          <w:i/>
          <w:iCs/>
          <w:lang w:val="en-US"/>
        </w:rPr>
        <w:t>Hybrid swarm</w:t>
      </w:r>
    </w:p>
    <w:p w14:paraId="2C098F90" w14:textId="696873D0" w:rsidR="004A7AE4" w:rsidRPr="00920014" w:rsidRDefault="004A7AE4">
      <w:pPr>
        <w:rPr>
          <w:lang w:val="en-US"/>
        </w:rPr>
      </w:pPr>
      <w:r w:rsidRPr="00920014">
        <w:rPr>
          <w:lang w:val="en-US"/>
        </w:rPr>
        <w:t>N= of each sex</w:t>
      </w:r>
      <w:r w:rsidR="003B5BB6" w:rsidRPr="00920014">
        <w:rPr>
          <w:lang w:val="en-US"/>
        </w:rPr>
        <w:t xml:space="preserve"> of each species</w:t>
      </w:r>
      <w:r w:rsidRPr="00920014">
        <w:rPr>
          <w:lang w:val="en-US" w:eastAsia="zh-TW"/>
        </w:rPr>
        <w:t xml:space="preserve"> </w:t>
      </w:r>
      <w:r w:rsidRPr="00920014">
        <w:rPr>
          <w:lang w:val="en-US"/>
        </w:rPr>
        <w:t xml:space="preserve">were </w:t>
      </w:r>
      <w:r w:rsidR="008F0B0A" w:rsidRPr="00920014">
        <w:rPr>
          <w:lang w:val="en-US"/>
        </w:rPr>
        <w:t>crossed</w:t>
      </w:r>
    </w:p>
    <w:p w14:paraId="5F6A9E6C" w14:textId="0116CF38" w:rsidR="00045BD1" w:rsidRPr="00920014" w:rsidRDefault="007D13D3">
      <w:pPr>
        <w:rPr>
          <w:lang w:val="en-US"/>
        </w:rPr>
      </w:pPr>
      <w:r w:rsidRPr="00920014">
        <w:rPr>
          <w:lang w:val="en-US"/>
        </w:rPr>
        <w:t xml:space="preserve">Plexiglass (dimension), the arena is maintained at room temperature, </w:t>
      </w:r>
      <w:r w:rsidR="00975AA7" w:rsidRPr="00920014">
        <w:rPr>
          <w:highlight w:val="green"/>
          <w:lang w:val="en-US"/>
        </w:rPr>
        <w:t>humidity, light-dark cycle</w:t>
      </w:r>
      <w:r w:rsidR="00975AA7" w:rsidRPr="00920014">
        <w:rPr>
          <w:lang w:val="en-US"/>
        </w:rPr>
        <w:t xml:space="preserve">. </w:t>
      </w:r>
    </w:p>
    <w:p w14:paraId="24E0BBD9" w14:textId="651F23B4" w:rsidR="007D13D3" w:rsidRDefault="007D13D3">
      <w:pPr>
        <w:rPr>
          <w:lang w:val="en-US"/>
        </w:rPr>
      </w:pPr>
    </w:p>
    <w:p w14:paraId="76A98D4C" w14:textId="5F0C4B5A" w:rsidR="00086245" w:rsidRDefault="00086245">
      <w:pPr>
        <w:rPr>
          <w:lang w:val="en-US"/>
        </w:rPr>
      </w:pPr>
      <w:r>
        <w:rPr>
          <w:lang w:val="en-US"/>
        </w:rPr>
        <w:t>Reference haplotype</w:t>
      </w:r>
      <w:r w:rsidR="002337B8">
        <w:rPr>
          <w:lang w:val="en-US"/>
        </w:rPr>
        <w:t>s</w:t>
      </w:r>
    </w:p>
    <w:p w14:paraId="4B8F99CE" w14:textId="77777777" w:rsidR="002337B8" w:rsidRPr="00920014" w:rsidRDefault="002337B8">
      <w:pPr>
        <w:rPr>
          <w:lang w:val="en-US"/>
        </w:rPr>
      </w:pPr>
    </w:p>
    <w:p w14:paraId="1E30467B" w14:textId="50E60BA0" w:rsidR="00B12934" w:rsidRPr="00920014" w:rsidRDefault="00B12934">
      <w:pPr>
        <w:rPr>
          <w:i/>
          <w:iCs/>
          <w:lang w:val="en-US"/>
        </w:rPr>
      </w:pPr>
      <w:r w:rsidRPr="00920014">
        <w:rPr>
          <w:i/>
          <w:iCs/>
          <w:lang w:val="en-US"/>
        </w:rPr>
        <w:t>Sequencing</w:t>
      </w:r>
    </w:p>
    <w:p w14:paraId="243CA669" w14:textId="7541299A" w:rsidR="00B12934" w:rsidRPr="00920014" w:rsidRDefault="00B12934" w:rsidP="009A12BF">
      <w:pPr>
        <w:ind w:firstLine="720"/>
        <w:rPr>
          <w:lang w:val="en-US"/>
        </w:rPr>
      </w:pPr>
      <w:commentRangeStart w:id="0"/>
      <w:r w:rsidRPr="00920014">
        <w:rPr>
          <w:lang w:val="en-US"/>
        </w:rPr>
        <w:t xml:space="preserve">We sequenced </w:t>
      </w:r>
      <w:r w:rsidR="004D6A09" w:rsidRPr="00920014">
        <w:rPr>
          <w:lang w:val="en-US"/>
        </w:rPr>
        <w:t>at early generation (0-5</w:t>
      </w:r>
      <w:r w:rsidR="00D02539" w:rsidRPr="00920014">
        <w:rPr>
          <w:lang w:val="en-US"/>
        </w:rPr>
        <w:t>, N=21</w:t>
      </w:r>
      <w:r w:rsidR="004D6A09" w:rsidRPr="00920014">
        <w:rPr>
          <w:lang w:val="en-US"/>
        </w:rPr>
        <w:t xml:space="preserve">), generation </w:t>
      </w:r>
      <w:r w:rsidR="00D02539" w:rsidRPr="00920014">
        <w:rPr>
          <w:lang w:val="en-US"/>
        </w:rPr>
        <w:t xml:space="preserve">10 (N=1), </w:t>
      </w:r>
      <w:r w:rsidR="00DA2B1D" w:rsidRPr="00920014">
        <w:rPr>
          <w:lang w:val="en-US"/>
        </w:rPr>
        <w:t xml:space="preserve">generation 18 (2), </w:t>
      </w:r>
      <w:r w:rsidR="004D6A09" w:rsidRPr="00920014">
        <w:rPr>
          <w:lang w:val="en-US"/>
        </w:rPr>
        <w:t>21</w:t>
      </w:r>
      <w:r w:rsidR="00D02539" w:rsidRPr="00920014">
        <w:rPr>
          <w:lang w:val="en-US"/>
        </w:rPr>
        <w:t xml:space="preserve"> (N=22),</w:t>
      </w:r>
      <w:r w:rsidR="004D6A09" w:rsidRPr="00920014">
        <w:rPr>
          <w:lang w:val="en-US"/>
        </w:rPr>
        <w:t xml:space="preserve"> 27</w:t>
      </w:r>
      <w:r w:rsidR="00D02539" w:rsidRPr="00920014">
        <w:rPr>
          <w:lang w:val="en-US"/>
        </w:rPr>
        <w:t xml:space="preserve"> (N=44)</w:t>
      </w:r>
      <w:r w:rsidR="00DC323E" w:rsidRPr="00920014">
        <w:rPr>
          <w:lang w:val="en-US"/>
        </w:rPr>
        <w:t xml:space="preserve">, </w:t>
      </w:r>
      <w:r w:rsidR="00D02539" w:rsidRPr="00920014">
        <w:rPr>
          <w:lang w:val="en-US"/>
        </w:rPr>
        <w:t>and</w:t>
      </w:r>
      <w:r w:rsidR="00DC323E" w:rsidRPr="00920014">
        <w:rPr>
          <w:lang w:val="en-US"/>
        </w:rPr>
        <w:t xml:space="preserve"> 28</w:t>
      </w:r>
      <w:r w:rsidR="00D02539" w:rsidRPr="00920014">
        <w:rPr>
          <w:lang w:val="en-US"/>
        </w:rPr>
        <w:t xml:space="preserve"> (N=37)</w:t>
      </w:r>
      <w:r w:rsidR="004D6A09" w:rsidRPr="00920014">
        <w:rPr>
          <w:lang w:val="en-US"/>
        </w:rPr>
        <w:t>.</w:t>
      </w:r>
      <w:r w:rsidR="009A12BF" w:rsidRPr="00920014">
        <w:rPr>
          <w:lang w:val="en-US"/>
        </w:rPr>
        <w:t xml:space="preserve"> </w:t>
      </w:r>
      <w:commentRangeEnd w:id="0"/>
      <w:r w:rsidR="009217B5">
        <w:rPr>
          <w:rStyle w:val="CommentReference"/>
          <w:rFonts w:asciiTheme="minorHAnsi" w:eastAsiaTheme="minorEastAsia" w:hAnsiTheme="minorHAnsi" w:cstheme="minorBidi"/>
        </w:rPr>
        <w:commentReference w:id="0"/>
      </w:r>
    </w:p>
    <w:p w14:paraId="0BE2095F" w14:textId="77777777" w:rsidR="00EB45C9" w:rsidRPr="00920014" w:rsidRDefault="00EB45C9">
      <w:pPr>
        <w:rPr>
          <w:lang w:val="en-US"/>
        </w:rPr>
      </w:pPr>
    </w:p>
    <w:p w14:paraId="512E5F78" w14:textId="0A956012" w:rsidR="00B12934" w:rsidRPr="00920014" w:rsidRDefault="00B12934">
      <w:pPr>
        <w:rPr>
          <w:i/>
          <w:iCs/>
          <w:lang w:val="en-US"/>
        </w:rPr>
      </w:pPr>
      <w:r w:rsidRPr="00920014">
        <w:rPr>
          <w:i/>
          <w:iCs/>
          <w:lang w:val="en-US"/>
        </w:rPr>
        <w:t xml:space="preserve">Sequence </w:t>
      </w:r>
      <w:r w:rsidR="00BD5050" w:rsidRPr="00920014">
        <w:rPr>
          <w:i/>
          <w:iCs/>
          <w:lang w:val="en-US"/>
        </w:rPr>
        <w:t>processing</w:t>
      </w:r>
      <w:r w:rsidRPr="00920014">
        <w:rPr>
          <w:i/>
          <w:iCs/>
          <w:lang w:val="en-US"/>
        </w:rPr>
        <w:t xml:space="preserve"> </w:t>
      </w:r>
    </w:p>
    <w:p w14:paraId="4911CBD9" w14:textId="26D63D53" w:rsidR="009638E5" w:rsidRPr="00920014" w:rsidRDefault="00D03260" w:rsidP="00575F0A">
      <w:pPr>
        <w:ind w:firstLine="720"/>
        <w:rPr>
          <w:lang w:val="en-US"/>
        </w:rPr>
      </w:pPr>
      <w:r w:rsidRPr="00920014">
        <w:rPr>
          <w:lang w:val="en-US"/>
        </w:rPr>
        <w:t xml:space="preserve">We aligned the reads to a </w:t>
      </w:r>
      <w:r w:rsidRPr="00920014">
        <w:rPr>
          <w:i/>
          <w:iCs/>
          <w:lang w:val="en-US"/>
        </w:rPr>
        <w:t>sulfurigaster</w:t>
      </w:r>
      <w:r w:rsidRPr="00920014">
        <w:rPr>
          <w:lang w:val="en-US"/>
        </w:rPr>
        <w:t xml:space="preserve"> reference</w:t>
      </w:r>
      <w:r w:rsidR="00226142" w:rsidRPr="00920014">
        <w:rPr>
          <w:lang w:val="en-US"/>
        </w:rPr>
        <w:t xml:space="preserve"> with bwa</w:t>
      </w:r>
      <w:r w:rsidR="00EB45C9" w:rsidRPr="00920014">
        <w:rPr>
          <w:lang w:val="en-US"/>
        </w:rPr>
        <w:t xml:space="preserve"> </w:t>
      </w:r>
      <w:r w:rsidR="00EB45C9" w:rsidRPr="00920014">
        <w:rPr>
          <w:lang w:val="en-US"/>
        </w:rPr>
        <w:fldChar w:fldCharType="begin" w:fldLock="1"/>
      </w:r>
      <w:r w:rsidR="00657BA3" w:rsidRPr="00920014">
        <w:rPr>
          <w:lang w:val="en-US"/>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Aligner","type":"article-journal"},"uris":["http://www.mendeley.com/documents/?uuid=42dad3ee-8dd4-4004-bbb8-3b737e22e286"]}],"mendeley":{"formattedCitation":"(Li 2010)","plainTextFormattedCitation":"(Li 2010)","previouslyFormattedCitation":"(Li 2010)"},"properties":{"noteIndex":0},"schema":"https://github.com/citation-style-language/schema/raw/master/csl-citation.json"}</w:instrText>
      </w:r>
      <w:r w:rsidR="00EB45C9" w:rsidRPr="00920014">
        <w:rPr>
          <w:lang w:val="en-US"/>
        </w:rPr>
        <w:fldChar w:fldCharType="separate"/>
      </w:r>
      <w:r w:rsidR="00EB45C9" w:rsidRPr="00920014">
        <w:rPr>
          <w:noProof/>
          <w:lang w:val="en-US"/>
        </w:rPr>
        <w:t>(Li 2010)</w:t>
      </w:r>
      <w:r w:rsidR="00EB45C9" w:rsidRPr="00920014">
        <w:rPr>
          <w:lang w:val="en-US"/>
        </w:rPr>
        <w:fldChar w:fldCharType="end"/>
      </w:r>
      <w:r w:rsidR="00226142" w:rsidRPr="00920014">
        <w:rPr>
          <w:lang w:val="en-US"/>
        </w:rPr>
        <w:t xml:space="preserve">. </w:t>
      </w:r>
      <w:r w:rsidR="00674A0D" w:rsidRPr="00920014">
        <w:rPr>
          <w:lang w:val="en-US"/>
        </w:rPr>
        <w:t xml:space="preserve"> </w:t>
      </w:r>
      <w:r w:rsidR="009A12BF" w:rsidRPr="00920014">
        <w:rPr>
          <w:highlight w:val="yellow"/>
          <w:lang w:val="en-US"/>
        </w:rPr>
        <w:t>Trim the reads, read quality cutoff =</w:t>
      </w:r>
      <w:r w:rsidR="00FE1F82">
        <w:rPr>
          <w:lang w:val="en-US"/>
        </w:rPr>
        <w:t>20</w:t>
      </w:r>
      <w:r w:rsidR="001449C9">
        <w:rPr>
          <w:lang w:val="en-US"/>
        </w:rPr>
        <w:t>. Individuals with less than 50,000 reads were excluded from downstream analysis.</w:t>
      </w:r>
    </w:p>
    <w:p w14:paraId="5BDA2A9F" w14:textId="77777777" w:rsidR="009A12BF" w:rsidRPr="00920014" w:rsidRDefault="009A12BF" w:rsidP="00575F0A">
      <w:pPr>
        <w:ind w:firstLine="720"/>
        <w:rPr>
          <w:lang w:val="en-US"/>
        </w:rPr>
      </w:pPr>
    </w:p>
    <w:p w14:paraId="300891EC" w14:textId="5D1C3529" w:rsidR="00163343" w:rsidRPr="00920014" w:rsidRDefault="00B74489">
      <w:pPr>
        <w:rPr>
          <w:i/>
          <w:iCs/>
          <w:lang w:val="en-US"/>
        </w:rPr>
      </w:pPr>
      <w:r w:rsidRPr="00920014">
        <w:rPr>
          <w:i/>
          <w:iCs/>
          <w:lang w:val="en-US"/>
        </w:rPr>
        <w:t>Ancestry calling</w:t>
      </w:r>
    </w:p>
    <w:p w14:paraId="0112C7FA" w14:textId="5A14A587" w:rsidR="007C4978" w:rsidRPr="00920014" w:rsidRDefault="000B2C48" w:rsidP="007C4978">
      <w:pPr>
        <w:ind w:firstLine="720"/>
        <w:rPr>
          <w:lang w:val="en-US"/>
        </w:rPr>
      </w:pPr>
      <w:r w:rsidRPr="00920014">
        <w:rPr>
          <w:lang w:val="en-US"/>
        </w:rPr>
        <w:lastRenderedPageBreak/>
        <w:t xml:space="preserve">Ancestry HMM was used to infer local genomic ancestry among hybrids in the hybrid swarm experiment. </w:t>
      </w:r>
      <w:r w:rsidR="007C4978" w:rsidRPr="00920014">
        <w:rPr>
          <w:lang w:val="en-US"/>
        </w:rPr>
        <w:t xml:space="preserve">Following setting was employed: </w:t>
      </w:r>
      <w:r w:rsidR="007C4978" w:rsidRPr="00920014">
        <w:rPr>
          <w:i/>
          <w:iCs/>
          <w:color w:val="000000"/>
          <w:lang w:val="en-US"/>
        </w:rPr>
        <w:t xml:space="preserve">-a 2 0.5 0.5 -p 0 </w:t>
      </w:r>
      <w:r w:rsidR="003A5D52" w:rsidRPr="00920014">
        <w:rPr>
          <w:i/>
          <w:iCs/>
          <w:color w:val="000000"/>
          <w:lang w:val="en-US"/>
        </w:rPr>
        <w:t>-3</w:t>
      </w:r>
      <w:r w:rsidR="007C4978" w:rsidRPr="00920014">
        <w:rPr>
          <w:i/>
          <w:iCs/>
          <w:color w:val="000000"/>
          <w:lang w:val="en-US"/>
        </w:rPr>
        <w:t xml:space="preserve"> 0.5 -p 1 -3 0.5 -r 0.000</w:t>
      </w:r>
      <w:r w:rsidR="003A5D52" w:rsidRPr="00920014">
        <w:rPr>
          <w:i/>
          <w:iCs/>
          <w:color w:val="000000"/>
          <w:lang w:val="en-US"/>
        </w:rPr>
        <w:t>0</w:t>
      </w:r>
      <w:r w:rsidR="007C4978" w:rsidRPr="00920014">
        <w:rPr>
          <w:i/>
          <w:iCs/>
          <w:color w:val="000000"/>
          <w:lang w:val="en-US"/>
        </w:rPr>
        <w:t>05</w:t>
      </w:r>
      <w:r w:rsidR="007C4978" w:rsidRPr="00920014">
        <w:rPr>
          <w:color w:val="000000"/>
          <w:lang w:val="en-US"/>
        </w:rPr>
        <w:t xml:space="preserve">. </w:t>
      </w:r>
      <w:r w:rsidR="002F0EC8" w:rsidRPr="00920014">
        <w:rPr>
          <w:color w:val="000000"/>
          <w:lang w:val="en-US"/>
        </w:rPr>
        <w:t xml:space="preserve">In particular, </w:t>
      </w:r>
      <w:r w:rsidR="0040564E" w:rsidRPr="00920014">
        <w:rPr>
          <w:color w:val="000000"/>
          <w:lang w:val="en-US"/>
        </w:rPr>
        <w:t xml:space="preserve">we assumed equal </w:t>
      </w:r>
      <w:r w:rsidR="00027BD8" w:rsidRPr="00920014">
        <w:rPr>
          <w:color w:val="000000"/>
          <w:lang w:val="en-US"/>
        </w:rPr>
        <w:t xml:space="preserve">parental </w:t>
      </w:r>
      <w:r w:rsidR="0040564E" w:rsidRPr="00920014">
        <w:rPr>
          <w:color w:val="000000"/>
          <w:lang w:val="en-US"/>
        </w:rPr>
        <w:t>ancestry contribution</w:t>
      </w:r>
      <w:r w:rsidR="00027BD8" w:rsidRPr="00920014">
        <w:rPr>
          <w:color w:val="000000"/>
          <w:lang w:val="en-US"/>
        </w:rPr>
        <w:t xml:space="preserve">s, </w:t>
      </w:r>
      <w:r w:rsidR="00865486" w:rsidRPr="00920014">
        <w:rPr>
          <w:color w:val="000000"/>
          <w:lang w:val="en-US"/>
        </w:rPr>
        <w:t>and recombination rate being 5</w:t>
      </w:r>
      <w:r w:rsidR="003A5D52" w:rsidRPr="00920014">
        <w:rPr>
          <w:color w:val="000000"/>
          <w:lang w:val="en-US"/>
        </w:rPr>
        <w:t>X</w:t>
      </w:r>
      <w:r w:rsidR="00865486" w:rsidRPr="00920014">
        <w:rPr>
          <w:color w:val="000000"/>
          <w:lang w:val="en-US"/>
        </w:rPr>
        <w:t>10</w:t>
      </w:r>
      <w:r w:rsidR="00865486" w:rsidRPr="00920014">
        <w:rPr>
          <w:color w:val="000000"/>
          <w:vertAlign w:val="superscript"/>
          <w:lang w:val="en-US"/>
        </w:rPr>
        <w:t>-</w:t>
      </w:r>
      <w:r w:rsidR="003A5D52" w:rsidRPr="00920014">
        <w:rPr>
          <w:color w:val="000000"/>
          <w:vertAlign w:val="superscript"/>
          <w:lang w:val="en-US"/>
        </w:rPr>
        <w:t>6</w:t>
      </w:r>
      <w:r w:rsidR="003A5D52" w:rsidRPr="00920014">
        <w:rPr>
          <w:color w:val="000000"/>
          <w:lang w:val="en-US"/>
        </w:rPr>
        <w:t xml:space="preserve">, and estimated </w:t>
      </w:r>
      <w:r w:rsidR="001D0DC3" w:rsidRPr="00920014">
        <w:rPr>
          <w:color w:val="000000"/>
          <w:lang w:val="en-US"/>
        </w:rPr>
        <w:t>the generation</w:t>
      </w:r>
      <w:r w:rsidR="00F230AB" w:rsidRPr="00920014">
        <w:rPr>
          <w:color w:val="000000"/>
          <w:lang w:val="en-US"/>
        </w:rPr>
        <w:t xml:space="preserve">s before present in which the ancestry pulse occurred. </w:t>
      </w:r>
      <w:r w:rsidR="00371EA8" w:rsidRPr="00920014">
        <w:rPr>
          <w:color w:val="000000"/>
          <w:lang w:val="en-US"/>
        </w:rPr>
        <w:t xml:space="preserve">Ancestry genotype was </w:t>
      </w:r>
      <w:r w:rsidR="00797C8A" w:rsidRPr="00920014">
        <w:rPr>
          <w:color w:val="000000"/>
          <w:lang w:val="en-US"/>
        </w:rPr>
        <w:t>called if the posterior probability &gt; 0.</w:t>
      </w:r>
      <w:r w:rsidR="00086245">
        <w:rPr>
          <w:color w:val="000000"/>
          <w:lang w:val="en-US"/>
        </w:rPr>
        <w:t>9</w:t>
      </w:r>
      <w:r w:rsidR="00797C8A" w:rsidRPr="00920014">
        <w:rPr>
          <w:color w:val="000000"/>
          <w:lang w:val="en-US"/>
        </w:rPr>
        <w:t>.</w:t>
      </w:r>
    </w:p>
    <w:p w14:paraId="2ED88DCF" w14:textId="095A2224" w:rsidR="00076C7A" w:rsidRDefault="000B2C48" w:rsidP="009E6C1F">
      <w:pPr>
        <w:ind w:firstLine="720"/>
        <w:rPr>
          <w:lang w:val="en-US"/>
        </w:rPr>
      </w:pPr>
      <w:r w:rsidRPr="00920014">
        <w:rPr>
          <w:lang w:val="en-US" w:eastAsia="zh-TW"/>
        </w:rPr>
        <w:t>W</w:t>
      </w:r>
      <w:r w:rsidRPr="00920014">
        <w:rPr>
          <w:lang w:val="en-US"/>
        </w:rPr>
        <w:t>e first find the fixed difference</w:t>
      </w:r>
      <w:r w:rsidR="001436E6" w:rsidRPr="00920014">
        <w:rPr>
          <w:lang w:val="en-US"/>
        </w:rPr>
        <w:t xml:space="preserve"> (SNP-based F</w:t>
      </w:r>
      <w:r w:rsidR="001436E6" w:rsidRPr="00920014">
        <w:rPr>
          <w:vertAlign w:val="subscript"/>
          <w:lang w:val="en-US"/>
        </w:rPr>
        <w:t>ST</w:t>
      </w:r>
      <w:r w:rsidR="001436E6" w:rsidRPr="00920014">
        <w:rPr>
          <w:lang w:val="en-US"/>
        </w:rPr>
        <w:t xml:space="preserve"> =1) between nasuta and albomicans.</w:t>
      </w:r>
      <w:r w:rsidR="0018734D" w:rsidRPr="00920014">
        <w:rPr>
          <w:lang w:val="en-US"/>
        </w:rPr>
        <w:t xml:space="preserve"> Then </w:t>
      </w:r>
      <w:r w:rsidR="00B06449" w:rsidRPr="00920014">
        <w:rPr>
          <w:lang w:val="en-US"/>
        </w:rPr>
        <w:t xml:space="preserve">we </w:t>
      </w:r>
      <w:r w:rsidR="002F3444" w:rsidRPr="00920014">
        <w:rPr>
          <w:lang w:val="en-US"/>
        </w:rPr>
        <w:t>prepared the input for ancestry HMM</w:t>
      </w:r>
      <w:r w:rsidRPr="00920014">
        <w:rPr>
          <w:lang w:val="en-US"/>
        </w:rPr>
        <w:t xml:space="preserve"> </w:t>
      </w:r>
      <w:r w:rsidR="002F3444" w:rsidRPr="00920014">
        <w:rPr>
          <w:lang w:val="en-US"/>
        </w:rPr>
        <w:t xml:space="preserve">with a custom script. </w:t>
      </w:r>
      <w:r w:rsidR="003458EF" w:rsidRPr="00920014">
        <w:rPr>
          <w:lang w:val="en-US"/>
        </w:rPr>
        <w:t>0=</w:t>
      </w:r>
      <w:r w:rsidR="00793A6F">
        <w:rPr>
          <w:lang w:val="en-US"/>
        </w:rPr>
        <w:t xml:space="preserve"> </w:t>
      </w:r>
      <w:r w:rsidR="0076374F" w:rsidRPr="00920014">
        <w:rPr>
          <w:lang w:val="en-US"/>
        </w:rPr>
        <w:t>nasuta</w:t>
      </w:r>
      <w:r w:rsidR="003458EF" w:rsidRPr="00920014">
        <w:rPr>
          <w:lang w:val="en-US"/>
        </w:rPr>
        <w:t>, 0.5</w:t>
      </w:r>
      <w:r w:rsidR="00793A6F">
        <w:rPr>
          <w:lang w:val="en-US"/>
        </w:rPr>
        <w:t xml:space="preserve"> </w:t>
      </w:r>
      <w:r w:rsidR="003458EF" w:rsidRPr="00920014">
        <w:rPr>
          <w:lang w:val="en-US"/>
        </w:rPr>
        <w:t>=</w:t>
      </w:r>
      <w:r w:rsidR="00793A6F">
        <w:rPr>
          <w:lang w:val="en-US"/>
        </w:rPr>
        <w:t xml:space="preserve"> </w:t>
      </w:r>
      <w:r w:rsidR="003458EF" w:rsidRPr="00920014">
        <w:rPr>
          <w:lang w:val="en-US"/>
        </w:rPr>
        <w:t>heterozygotes, 1</w:t>
      </w:r>
      <w:r w:rsidR="00793A6F">
        <w:rPr>
          <w:lang w:val="en-US"/>
        </w:rPr>
        <w:t xml:space="preserve"> </w:t>
      </w:r>
      <w:r w:rsidR="003458EF" w:rsidRPr="00920014">
        <w:rPr>
          <w:lang w:val="en-US"/>
        </w:rPr>
        <w:t>=</w:t>
      </w:r>
      <w:r w:rsidR="00793A6F">
        <w:rPr>
          <w:lang w:val="en-US"/>
        </w:rPr>
        <w:t xml:space="preserve"> </w:t>
      </w:r>
      <w:r w:rsidR="0076374F" w:rsidRPr="00920014">
        <w:rPr>
          <w:lang w:val="en-US"/>
        </w:rPr>
        <w:t>albomicans</w:t>
      </w:r>
      <w:r w:rsidR="003C5CBB" w:rsidRPr="00920014">
        <w:rPr>
          <w:lang w:val="en-US"/>
        </w:rPr>
        <w:t xml:space="preserve">. </w:t>
      </w:r>
    </w:p>
    <w:p w14:paraId="7CAFF863" w14:textId="77777777" w:rsidR="00025CAC" w:rsidRDefault="00025CAC" w:rsidP="009E6C1F">
      <w:pPr>
        <w:ind w:firstLine="720"/>
        <w:rPr>
          <w:lang w:val="en-US"/>
        </w:rPr>
      </w:pPr>
    </w:p>
    <w:p w14:paraId="31E4EC56" w14:textId="23CE2D4D" w:rsidR="00D03247" w:rsidRPr="00C62010" w:rsidRDefault="00A9772C" w:rsidP="00D03247">
      <w:pPr>
        <w:rPr>
          <w:i/>
          <w:iCs/>
          <w:lang w:val="en-US"/>
        </w:rPr>
      </w:pPr>
      <w:r w:rsidRPr="00C62010">
        <w:rPr>
          <w:i/>
          <w:iCs/>
          <w:lang w:val="en-US"/>
        </w:rPr>
        <w:t>Neosex chromosome haplotyping</w:t>
      </w:r>
    </w:p>
    <w:p w14:paraId="37AC9A32" w14:textId="76AD3C59" w:rsidR="00A9772C" w:rsidRPr="00920014" w:rsidRDefault="007564A9" w:rsidP="00174531">
      <w:pPr>
        <w:ind w:firstLine="720"/>
        <w:rPr>
          <w:lang w:val="en-US"/>
        </w:rPr>
      </w:pPr>
      <w:r>
        <w:rPr>
          <w:lang w:val="en-US"/>
        </w:rPr>
        <w:t xml:space="preserve">Neo-X and Neo-Y specific alleles in </w:t>
      </w:r>
      <w:r w:rsidR="0034485F" w:rsidRPr="00606F09">
        <w:rPr>
          <w:lang w:val="en-US"/>
        </w:rPr>
        <w:t>albomicans</w:t>
      </w:r>
      <w:r w:rsidR="0034485F">
        <w:rPr>
          <w:lang w:val="en-US"/>
        </w:rPr>
        <w:t xml:space="preserve"> were identified</w:t>
      </w:r>
      <w:r w:rsidR="00EF0F11">
        <w:rPr>
          <w:lang w:val="en-US"/>
        </w:rPr>
        <w:t xml:space="preserve"> following </w:t>
      </w:r>
      <w:r w:rsidR="00F93149">
        <w:rPr>
          <w:lang w:val="en-US"/>
        </w:rPr>
        <w:t xml:space="preserve">Wei et al. (2019). </w:t>
      </w:r>
      <w:r w:rsidR="00420695">
        <w:rPr>
          <w:lang w:val="en-US"/>
        </w:rPr>
        <w:t xml:space="preserve">The </w:t>
      </w:r>
      <w:r w:rsidR="00F9270F">
        <w:rPr>
          <w:lang w:val="en-US"/>
        </w:rPr>
        <w:t>neo-sex chromosome SNPs should be hemizygous in males and homozygous in females, thus the ratio of coverage between female and male should be 2.</w:t>
      </w:r>
      <w:r w:rsidR="00E03F1D">
        <w:rPr>
          <w:lang w:val="en-US"/>
        </w:rPr>
        <w:t xml:space="preserve"> </w:t>
      </w:r>
      <w:r w:rsidR="009D4806">
        <w:rPr>
          <w:lang w:val="en-US"/>
        </w:rPr>
        <w:t xml:space="preserve">For each individual, we estimated the haplotype proportion (proportion of </w:t>
      </w:r>
      <w:r w:rsidR="001F6891">
        <w:rPr>
          <w:lang w:val="en-US"/>
        </w:rPr>
        <w:t>sites</w:t>
      </w:r>
      <w:r w:rsidR="009A1760">
        <w:rPr>
          <w:lang w:val="en-US"/>
        </w:rPr>
        <w:t xml:space="preserve"> </w:t>
      </w:r>
      <w:r w:rsidR="000319FA">
        <w:rPr>
          <w:lang w:val="en-US"/>
        </w:rPr>
        <w:t>of each haplotype</w:t>
      </w:r>
      <w:r w:rsidR="00364CDD">
        <w:rPr>
          <w:lang w:val="en-US"/>
        </w:rPr>
        <w:t xml:space="preserve"> across all the haplotype-informative sites</w:t>
      </w:r>
      <w:r w:rsidR="009D4806">
        <w:rPr>
          <w:lang w:val="en-US"/>
        </w:rPr>
        <w:t>)</w:t>
      </w:r>
      <w:r w:rsidR="00484A30">
        <w:rPr>
          <w:lang w:val="en-US"/>
        </w:rPr>
        <w:t xml:space="preserve">. </w:t>
      </w:r>
      <w:r w:rsidR="00724264">
        <w:rPr>
          <w:lang w:val="en-US"/>
        </w:rPr>
        <w:t xml:space="preserve">We refer the </w:t>
      </w:r>
      <w:r w:rsidR="001D2E23">
        <w:rPr>
          <w:lang w:val="en-US"/>
        </w:rPr>
        <w:t>any</w:t>
      </w:r>
      <w:r w:rsidR="00724264">
        <w:rPr>
          <w:lang w:val="en-US"/>
        </w:rPr>
        <w:t xml:space="preserve"> single</w:t>
      </w:r>
      <w:r w:rsidR="001D2E23">
        <w:rPr>
          <w:lang w:val="en-US"/>
        </w:rPr>
        <w:t xml:space="preserve"> haplotype with &gt; 0.5 haplotype proportion</w:t>
      </w:r>
      <w:r w:rsidR="00724264">
        <w:rPr>
          <w:lang w:val="en-US"/>
        </w:rPr>
        <w:t xml:space="preserve"> </w:t>
      </w:r>
      <w:r w:rsidR="003947CD">
        <w:rPr>
          <w:lang w:val="en-US"/>
        </w:rPr>
        <w:t>being the neosex chromosome ‘haplotype background’ of each individual.</w:t>
      </w:r>
      <w:r w:rsidR="00B7265A">
        <w:rPr>
          <w:lang w:val="en-US"/>
        </w:rPr>
        <w:t xml:space="preserve"> </w:t>
      </w:r>
      <w:r w:rsidR="00C041D5">
        <w:rPr>
          <w:lang w:val="en-US"/>
        </w:rPr>
        <w:t xml:space="preserve">This way, we can association </w:t>
      </w:r>
      <w:r w:rsidR="00CA5E40">
        <w:rPr>
          <w:lang w:val="en-US"/>
        </w:rPr>
        <w:t xml:space="preserve">between </w:t>
      </w:r>
      <w:r w:rsidR="00810E99">
        <w:rPr>
          <w:lang w:val="en-US"/>
        </w:rPr>
        <w:t>neosex chromosome haplotype</w:t>
      </w:r>
      <w:r w:rsidR="00CA35D7">
        <w:rPr>
          <w:lang w:val="en-US"/>
        </w:rPr>
        <w:t>s</w:t>
      </w:r>
      <w:r w:rsidR="00810E99">
        <w:rPr>
          <w:lang w:val="en-US"/>
        </w:rPr>
        <w:t xml:space="preserve"> with </w:t>
      </w:r>
      <w:r w:rsidR="00C041D5">
        <w:rPr>
          <w:lang w:val="en-US"/>
        </w:rPr>
        <w:t xml:space="preserve">introgression </w:t>
      </w:r>
      <w:r w:rsidR="007455B2">
        <w:rPr>
          <w:lang w:val="en-US"/>
        </w:rPr>
        <w:t xml:space="preserve">and </w:t>
      </w:r>
      <w:r w:rsidR="00AA47C6">
        <w:rPr>
          <w:lang w:val="en-US"/>
        </w:rPr>
        <w:t>ancestry turnover rates</w:t>
      </w:r>
      <w:r w:rsidR="00DB6CFB">
        <w:rPr>
          <w:lang w:val="en-US"/>
        </w:rPr>
        <w:t xml:space="preserve">. </w:t>
      </w:r>
    </w:p>
    <w:p w14:paraId="28C5D46D" w14:textId="0B1D6C5E" w:rsidR="000D13A7" w:rsidRDefault="000D13A7" w:rsidP="00144E4F">
      <w:pPr>
        <w:rPr>
          <w:lang w:val="en-US"/>
        </w:rPr>
      </w:pPr>
    </w:p>
    <w:p w14:paraId="02D30A6C" w14:textId="1F90B0FE" w:rsidR="00540B77" w:rsidRPr="00CE70D8" w:rsidRDefault="00540B77" w:rsidP="00144E4F">
      <w:pPr>
        <w:rPr>
          <w:i/>
          <w:iCs/>
          <w:lang w:val="en-US"/>
        </w:rPr>
      </w:pPr>
      <w:r w:rsidRPr="00CE70D8">
        <w:rPr>
          <w:i/>
          <w:iCs/>
          <w:lang w:val="en-US"/>
        </w:rPr>
        <w:t>Introgression</w:t>
      </w:r>
    </w:p>
    <w:p w14:paraId="0B553BA5" w14:textId="78763B41" w:rsidR="00E93FAB" w:rsidRDefault="00290BF0" w:rsidP="00144E4F">
      <w:pPr>
        <w:rPr>
          <w:lang w:val="en-US"/>
        </w:rPr>
      </w:pPr>
      <w:r>
        <w:rPr>
          <w:lang w:val="en-US"/>
        </w:rPr>
        <w:tab/>
      </w:r>
      <w:r w:rsidR="00F57928">
        <w:rPr>
          <w:lang w:val="en-US"/>
        </w:rPr>
        <w:t xml:space="preserve">We considered introgression with </w:t>
      </w:r>
      <w:r w:rsidR="00CB4EBA">
        <w:rPr>
          <w:lang w:val="en-US"/>
        </w:rPr>
        <w:t xml:space="preserve">respect to the extent of admixture inferred with heterozygosity. Heterozygosity </w:t>
      </w:r>
      <w:r w:rsidR="0096180E">
        <w:rPr>
          <w:lang w:val="en-US"/>
        </w:rPr>
        <w:t>(</w:t>
      </w:r>
      <w:r w:rsidR="0096180E" w:rsidRPr="0096180E">
        <w:rPr>
          <w:i/>
          <w:iCs/>
          <w:lang w:val="en-US"/>
        </w:rPr>
        <w:t>h</w:t>
      </w:r>
      <w:r w:rsidR="0096180E">
        <w:rPr>
          <w:lang w:val="en-US"/>
        </w:rPr>
        <w:t xml:space="preserve">) </w:t>
      </w:r>
      <w:r w:rsidR="00CB4EBA">
        <w:rPr>
          <w:lang w:val="en-US"/>
        </w:rPr>
        <w:t xml:space="preserve">was calculated as the fraction of heterozygous ancestry-informative sites within each individual. </w:t>
      </w:r>
      <w:r w:rsidR="001C090D">
        <w:rPr>
          <w:lang w:val="en-US"/>
        </w:rPr>
        <w:t xml:space="preserve">Admixture proportion </w:t>
      </w:r>
      <w:r w:rsidR="003231E8">
        <w:rPr>
          <w:lang w:val="en-US"/>
        </w:rPr>
        <w:t>(</w:t>
      </w:r>
      <w:r w:rsidR="00244AF8">
        <w:rPr>
          <w:i/>
          <w:iCs/>
          <w:lang w:val="en-US"/>
        </w:rPr>
        <w:t>p</w:t>
      </w:r>
      <w:r w:rsidR="003231E8">
        <w:rPr>
          <w:lang w:val="en-US"/>
        </w:rPr>
        <w:t xml:space="preserve">) </w:t>
      </w:r>
      <w:r w:rsidR="001C090D">
        <w:rPr>
          <w:lang w:val="en-US"/>
        </w:rPr>
        <w:t xml:space="preserve">was </w:t>
      </w:r>
      <w:r w:rsidR="0038695B">
        <w:rPr>
          <w:lang w:val="en-US"/>
        </w:rPr>
        <w:t xml:space="preserve">the fraction of alb alleles across ancestry-informative sites. </w:t>
      </w:r>
      <w:r w:rsidR="00CB4EBA">
        <w:rPr>
          <w:lang w:val="en-US"/>
        </w:rPr>
        <w:t xml:space="preserve">We calculated </w:t>
      </w:r>
      <w:r w:rsidR="00D5131C">
        <w:rPr>
          <w:lang w:val="en-US"/>
        </w:rPr>
        <w:t xml:space="preserve">admixture proportion and </w:t>
      </w:r>
      <w:r w:rsidR="00CB4EBA">
        <w:rPr>
          <w:lang w:val="en-US"/>
        </w:rPr>
        <w:t xml:space="preserve">heterozygosity </w:t>
      </w:r>
      <w:r w:rsidR="00D5131C">
        <w:rPr>
          <w:lang w:val="en-US"/>
        </w:rPr>
        <w:t xml:space="preserve">both </w:t>
      </w:r>
      <w:r w:rsidR="00CB4EBA">
        <w:rPr>
          <w:lang w:val="en-US"/>
        </w:rPr>
        <w:t>genome-wide</w:t>
      </w:r>
      <w:r w:rsidR="00D5131C">
        <w:rPr>
          <w:lang w:val="en-US"/>
        </w:rPr>
        <w:t xml:space="preserve"> and</w:t>
      </w:r>
      <w:r w:rsidR="00CB4EBA">
        <w:rPr>
          <w:lang w:val="en-US"/>
        </w:rPr>
        <w:t xml:space="preserve"> within each </w:t>
      </w:r>
      <w:r w:rsidR="00D5131C">
        <w:rPr>
          <w:lang w:val="en-US"/>
        </w:rPr>
        <w:t>M</w:t>
      </w:r>
      <w:r w:rsidR="00CB4EBA">
        <w:rPr>
          <w:lang w:val="en-US"/>
        </w:rPr>
        <w:t xml:space="preserve">uller element. </w:t>
      </w:r>
      <w:r>
        <w:rPr>
          <w:lang w:val="en-US"/>
        </w:rPr>
        <w:t xml:space="preserve">To investigate the introgression across various muller element, we calculated Muller element-specific </w:t>
      </w:r>
      <w:r w:rsidR="003A4654">
        <w:rPr>
          <w:lang w:val="en-US"/>
        </w:rPr>
        <w:t xml:space="preserve">alb-biased </w:t>
      </w:r>
      <w:r>
        <w:rPr>
          <w:lang w:val="en-US"/>
        </w:rPr>
        <w:t>introgression</w:t>
      </w:r>
      <w:r w:rsidR="002569C6">
        <w:rPr>
          <w:lang w:val="en-US"/>
        </w:rPr>
        <w:t xml:space="preserve"> as</w:t>
      </w:r>
    </w:p>
    <w:p w14:paraId="5E6BFA63" w14:textId="18BB6E8C" w:rsidR="00E93FAB" w:rsidRDefault="002569C6" w:rsidP="00144E4F">
      <w:pPr>
        <w:rPr>
          <w:lang w:val="en-US"/>
        </w:rPr>
      </w:pPr>
      <w:r>
        <w:rPr>
          <w:lang w:val="en-US"/>
        </w:rPr>
        <w:t xml:space="preserve"> </w:t>
      </w:r>
      <w:r w:rsidR="00E93FAB">
        <w:rPr>
          <w:lang w:val="en-US"/>
        </w:rPr>
        <w:tab/>
      </w:r>
      <w:r w:rsidR="00E93FAB">
        <w:rPr>
          <w:lang w:val="en-US"/>
        </w:rPr>
        <w:tab/>
      </w:r>
      <w:r w:rsidR="00E93FAB">
        <w:rPr>
          <w:lang w:val="en-US"/>
        </w:rPr>
        <w:tab/>
      </w:r>
      <w:r w:rsidR="00E93FAB">
        <w:rPr>
          <w:lang w:val="en-US"/>
        </w:rPr>
        <w:tab/>
      </w:r>
      <w:r w:rsidR="00E93FAB">
        <w:rPr>
          <w:lang w:val="en-US"/>
        </w:rPr>
        <w:tab/>
      </w:r>
      <w:r w:rsidR="00E93FAB">
        <w:rPr>
          <w:lang w:val="en-US"/>
        </w:rPr>
        <w:tab/>
      </w:r>
      <m:oMath>
        <m:f>
          <m:fPr>
            <m:ctrlPr>
              <w:ins w:id="1" w:author="Silu Wang" w:date="2020-09-28T08:53:00Z">
                <w:rPr>
                  <w:rFonts w:ascii="Cambria Math" w:hAnsi="Cambria Math"/>
                  <w:i/>
                  <w:lang w:val="en-US"/>
                </w:rPr>
              </w:ins>
            </m:ctrlPr>
          </m:fPr>
          <m:num>
            <m:r>
              <m:rPr>
                <m:sty m:val="p"/>
              </m:rPr>
              <w:rPr>
                <w:rFonts w:ascii="Cambria Math" w:hAnsi="Cambria Math"/>
                <w:lang w:val="en-US"/>
              </w:rPr>
              <m:t>1-2</m:t>
            </m:r>
            <m:r>
              <m:rPr>
                <m:sty m:val="p"/>
              </m:rPr>
              <w:rPr>
                <w:rFonts w:ascii="Cambria Math" w:hAnsi="Cambria Math"/>
                <w:lang w:val="en-US"/>
              </w:rPr>
              <m:t>p</m:t>
            </m:r>
          </m:num>
          <m:den>
            <m:r>
              <w:rPr>
                <w:rFonts w:ascii="Cambria Math" w:hAnsi="Cambria Math"/>
                <w:lang w:val="en-US"/>
              </w:rPr>
              <m:t>1-</m:t>
            </m:r>
            <m:r>
              <w:rPr>
                <w:rFonts w:ascii="Cambria Math" w:hAnsi="Cambria Math"/>
                <w:lang w:val="en-US"/>
              </w:rPr>
              <m:t>h</m:t>
            </m:r>
          </m:den>
        </m:f>
      </m:oMath>
      <w:r w:rsidR="00692A02">
        <w:rPr>
          <w:lang w:val="en-US"/>
        </w:rPr>
        <w:t>.</w:t>
      </w:r>
    </w:p>
    <w:p w14:paraId="0CE2C1F4" w14:textId="5AD2C05E" w:rsidR="00540B77" w:rsidRDefault="00386A49" w:rsidP="00E93FAB">
      <w:pPr>
        <w:rPr>
          <w:lang w:val="en-US"/>
        </w:rPr>
      </w:pPr>
      <w:r>
        <w:rPr>
          <w:lang w:val="en-US"/>
        </w:rPr>
        <w:t>This alb-biased introgression index ranges r</w:t>
      </w:r>
      <w:r>
        <w:rPr>
          <w:lang w:val="en-US"/>
        </w:rPr>
        <w:t xml:space="preserve">anging from -1 </w:t>
      </w:r>
      <w:r>
        <w:rPr>
          <w:lang w:val="en-US"/>
        </w:rPr>
        <w:t xml:space="preserve">(nas-biased introgression) </w:t>
      </w:r>
      <w:r>
        <w:rPr>
          <w:lang w:val="en-US"/>
        </w:rPr>
        <w:t>and 1</w:t>
      </w:r>
      <w:r>
        <w:rPr>
          <w:lang w:val="en-US"/>
        </w:rPr>
        <w:t xml:space="preserve"> (alb-biased introgression)</w:t>
      </w:r>
      <w:r w:rsidR="00450781">
        <w:rPr>
          <w:lang w:val="en-US"/>
        </w:rPr>
        <w:t xml:space="preserve"> with zero implying equal introgression from either ancestry. It</w:t>
      </w:r>
      <w:r>
        <w:rPr>
          <w:lang w:val="en-US"/>
        </w:rPr>
        <w:t xml:space="preserve"> </w:t>
      </w:r>
      <w:r w:rsidR="003A2146">
        <w:rPr>
          <w:lang w:val="en-US"/>
        </w:rPr>
        <w:t xml:space="preserve">controls </w:t>
      </w:r>
      <w:r w:rsidR="0073611B">
        <w:rPr>
          <w:lang w:val="en-US"/>
        </w:rPr>
        <w:t>for the fact that hybrids with more admixed genomes (</w:t>
      </w:r>
      <w:r w:rsidR="0031035E">
        <w:rPr>
          <w:lang w:val="en-US"/>
        </w:rPr>
        <w:t xml:space="preserve">lower </w:t>
      </w:r>
      <w:r w:rsidR="0073611B">
        <w:rPr>
          <w:lang w:val="en-US"/>
        </w:rPr>
        <w:t>heterozygosity</w:t>
      </w:r>
      <w:r w:rsidR="008A5476">
        <w:rPr>
          <w:lang w:val="en-US"/>
        </w:rPr>
        <w:t>,</w:t>
      </w:r>
      <w:r w:rsidR="00E20C08">
        <w:rPr>
          <w:lang w:val="en-US"/>
        </w:rPr>
        <w:t xml:space="preserve"> greater deviation </w:t>
      </w:r>
      <w:r w:rsidR="00DD3A64">
        <w:rPr>
          <w:lang w:val="en-US"/>
        </w:rPr>
        <w:t>of</w:t>
      </w:r>
      <w:r w:rsidR="008A5476">
        <w:rPr>
          <w:lang w:val="en-US"/>
        </w:rPr>
        <w:t xml:space="preserve"> </w:t>
      </w:r>
      <w:r w:rsidR="008A5476" w:rsidRPr="008A5476">
        <w:rPr>
          <w:i/>
          <w:iCs/>
          <w:lang w:val="en-US"/>
        </w:rPr>
        <w:t>y</w:t>
      </w:r>
      <w:r w:rsidR="00DD3A64">
        <w:rPr>
          <w:i/>
          <w:iCs/>
          <w:lang w:val="en-US"/>
        </w:rPr>
        <w:t xml:space="preserve"> </w:t>
      </w:r>
      <w:r w:rsidR="00DD3A64">
        <w:rPr>
          <w:lang w:val="en-US"/>
        </w:rPr>
        <w:t>from 1</w:t>
      </w:r>
      <w:r w:rsidR="0073611B">
        <w:rPr>
          <w:lang w:val="en-US"/>
        </w:rPr>
        <w:t xml:space="preserve">) </w:t>
      </w:r>
      <w:r w:rsidR="00711C7D">
        <w:rPr>
          <w:lang w:val="en-US"/>
        </w:rPr>
        <w:t>and</w:t>
      </w:r>
      <w:r w:rsidR="003774CB">
        <w:rPr>
          <w:lang w:val="en-US"/>
        </w:rPr>
        <w:t xml:space="preserve"> signature of backcrossing (</w:t>
      </w:r>
      <w:r w:rsidR="006E6674">
        <w:rPr>
          <w:lang w:val="en-US"/>
        </w:rPr>
        <w:t>positive</w:t>
      </w:r>
      <w:r w:rsidR="00E17184">
        <w:rPr>
          <w:lang w:val="en-US"/>
        </w:rPr>
        <w:t xml:space="preserve"> </w:t>
      </w:r>
      <w:r w:rsidR="004C6717">
        <w:rPr>
          <w:lang w:val="en-US"/>
        </w:rPr>
        <w:t>deviation</w:t>
      </w:r>
      <w:r w:rsidR="00E17184">
        <w:rPr>
          <w:lang w:val="en-US"/>
        </w:rPr>
        <w:t xml:space="preserve"> of</w:t>
      </w:r>
      <w:r w:rsidR="00C0315B">
        <w:rPr>
          <w:lang w:val="en-US"/>
        </w:rPr>
        <w:t xml:space="preserve"> </w:t>
      </w:r>
      <w:r w:rsidR="00C0315B" w:rsidRPr="0086526D">
        <w:rPr>
          <w:i/>
          <w:iCs/>
          <w:lang w:val="en-US"/>
        </w:rPr>
        <w:t>x</w:t>
      </w:r>
      <w:r w:rsidR="00C0315B">
        <w:rPr>
          <w:lang w:val="en-US"/>
        </w:rPr>
        <w:t xml:space="preserve"> from </w:t>
      </w:r>
      <w:r w:rsidR="00E17184">
        <w:rPr>
          <w:lang w:val="en-US"/>
        </w:rPr>
        <w:t>0.5</w:t>
      </w:r>
      <w:r w:rsidR="003774CB">
        <w:rPr>
          <w:lang w:val="en-US"/>
        </w:rPr>
        <w:t xml:space="preserve">) </w:t>
      </w:r>
      <w:r w:rsidR="00154D23">
        <w:rPr>
          <w:lang w:val="en-US"/>
        </w:rPr>
        <w:t xml:space="preserve">are more likely to demonstrate </w:t>
      </w:r>
      <w:r w:rsidR="00C0524B">
        <w:rPr>
          <w:lang w:val="en-US"/>
        </w:rPr>
        <w:t>asymmetrical</w:t>
      </w:r>
      <w:r w:rsidR="00154D23">
        <w:rPr>
          <w:lang w:val="en-US"/>
        </w:rPr>
        <w:t xml:space="preserve"> introgression. </w:t>
      </w:r>
    </w:p>
    <w:p w14:paraId="67895B1C" w14:textId="7490CD8B" w:rsidR="004B0764" w:rsidRDefault="004B0764" w:rsidP="00144E4F">
      <w:pPr>
        <w:rPr>
          <w:lang w:val="en-US"/>
        </w:rPr>
      </w:pPr>
    </w:p>
    <w:p w14:paraId="28F0B6B3" w14:textId="77777777" w:rsidR="002733E8" w:rsidRPr="00380161" w:rsidRDefault="002733E8" w:rsidP="002733E8">
      <w:pPr>
        <w:rPr>
          <w:i/>
          <w:iCs/>
          <w:lang w:val="en-US"/>
        </w:rPr>
      </w:pPr>
      <w:r w:rsidRPr="00380161">
        <w:rPr>
          <w:i/>
          <w:iCs/>
          <w:lang w:val="en-US"/>
        </w:rPr>
        <w:t>Ancestry turnover across the genome</w:t>
      </w:r>
    </w:p>
    <w:p w14:paraId="4EF07229" w14:textId="3A9F1584" w:rsidR="00DC5494" w:rsidRDefault="00DC5494" w:rsidP="00DC5494">
      <w:pPr>
        <w:ind w:firstLine="720"/>
        <w:rPr>
          <w:lang w:val="en-US"/>
        </w:rPr>
      </w:pPr>
      <w:r>
        <w:rPr>
          <w:lang w:val="en-US"/>
        </w:rPr>
        <w:t xml:space="preserve">We estimated </w:t>
      </w:r>
      <w:r w:rsidR="00F66929">
        <w:rPr>
          <w:lang w:val="en-US"/>
        </w:rPr>
        <w:t>ancestry turnover rate</w:t>
      </w:r>
      <w:r>
        <w:rPr>
          <w:lang w:val="en-US"/>
        </w:rPr>
        <w:t xml:space="preserve"> (</w:t>
      </w:r>
      <w:r w:rsidRPr="007A2047">
        <w:rPr>
          <w:i/>
          <w:iCs/>
          <w:lang w:val="en-US"/>
        </w:rPr>
        <w:t>r</w:t>
      </w:r>
      <w:r>
        <w:rPr>
          <w:lang w:val="en-US"/>
        </w:rPr>
        <w:t>)</w:t>
      </w:r>
      <w:r w:rsidR="00144597">
        <w:rPr>
          <w:lang w:val="en-US"/>
        </w:rPr>
        <w:t xml:space="preserve"> </w:t>
      </w:r>
      <w:r>
        <w:rPr>
          <w:lang w:val="en-US"/>
        </w:rPr>
        <w:t xml:space="preserve">by the number of </w:t>
      </w:r>
      <w:r w:rsidR="00583071">
        <w:rPr>
          <w:lang w:val="en-US"/>
        </w:rPr>
        <w:t>ancestry</w:t>
      </w:r>
      <w:r>
        <w:rPr>
          <w:lang w:val="en-US"/>
        </w:rPr>
        <w:t xml:space="preserve"> switches across each muller element and across the genome. However, hybrids of later generations of admixture will exhibit more recombination, while backcrosses exhibit less recombination. To ensure that each class of hybrids are comparable, we employed a transformation index based on the </w:t>
      </w:r>
      <w:r w:rsidR="0054395D">
        <w:rPr>
          <w:lang w:val="en-US"/>
        </w:rPr>
        <w:t>Euclidian</w:t>
      </w:r>
      <w:r>
        <w:rPr>
          <w:lang w:val="en-US"/>
        </w:rPr>
        <w:t xml:space="preserve"> distance between the position of each individual and the point (0.5, 0) in the triangle plot. </w:t>
      </w:r>
    </w:p>
    <w:p w14:paraId="795871A6" w14:textId="77777777" w:rsidR="00DC5494" w:rsidRPr="00E93FAB" w:rsidRDefault="00DC5494" w:rsidP="00DC5494">
      <w:pPr>
        <w:ind w:firstLine="720"/>
        <w:rPr>
          <w:lang w:val="en-US"/>
        </w:rPr>
      </w:pPr>
      <m:oMathPara>
        <m:oMath>
          <m:r>
            <w:rPr>
              <w:rFonts w:ascii="Cambria Math" w:hAnsi="Cambria Math"/>
              <w:lang w:val="en-US"/>
            </w:rPr>
            <m:t xml:space="preserve">λ= </m:t>
          </m:r>
          <m:rad>
            <m:radPr>
              <m:degHide m:val="1"/>
              <m:ctrlPr>
                <w:ins w:id="2" w:author="Silu Wang" w:date="2020-09-28T08:53:00Z">
                  <w:rPr>
                    <w:rFonts w:ascii="Cambria Math" w:hAnsi="Cambria Math"/>
                    <w:i/>
                    <w:color w:val="000000" w:themeColor="text1"/>
                    <w:lang w:val="en-US"/>
                  </w:rPr>
                </w:ins>
              </m:ctrlPr>
            </m:radPr>
            <m:deg/>
            <m:e>
              <m:sSup>
                <m:sSupPr>
                  <m:ctrlPr>
                    <w:ins w:id="3"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(x-0.5)</m:t>
                  </m:r>
                </m:e>
                <m:sup>
                  <m:r>
                    <w:rPr>
                      <w:rFonts w:ascii="Cambria Math" w:hAnsi="Cambria Math"/>
                      <w:color w:val="000000" w:themeColor="text1"/>
                      <w:lang w:val="en-US"/>
                    </w:rPr>
                    <m:t>2</m:t>
                  </m:r>
                </m:sup>
              </m:sSup>
              <m:r>
                <w:rPr>
                  <w:rFonts w:ascii="Cambria Math" w:hAnsi="Cambria Math"/>
                  <w:color w:val="000000" w:themeColor="text1"/>
                  <w:lang w:val="en-US"/>
                </w:rPr>
                <m:t>+</m:t>
              </m:r>
              <m:sSup>
                <m:sSupPr>
                  <m:ctrlPr>
                    <w:ins w:id="4"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y</m:t>
                  </m:r>
                </m:e>
                <m:sup>
                  <m:r>
                    <w:rPr>
                      <w:rFonts w:ascii="Cambria Math" w:hAnsi="Cambria Math"/>
                      <w:color w:val="000000" w:themeColor="text1"/>
                      <w:lang w:val="en-US"/>
                    </w:rPr>
                    <m:t>2</m:t>
                  </m:r>
                </m:sup>
              </m:sSup>
            </m:e>
          </m:rad>
        </m:oMath>
      </m:oMathPara>
    </w:p>
    <w:p w14:paraId="01AF877B" w14:textId="77777777" w:rsidR="00190BC2" w:rsidRDefault="00DC5494" w:rsidP="00DC5494">
      <w:pPr>
        <w:ind w:firstLine="720"/>
        <w:rPr>
          <w:lang w:val="en-US"/>
        </w:rPr>
      </w:pPr>
      <w:r>
        <w:rPr>
          <w:lang w:val="en-US"/>
        </w:rPr>
        <w:t>The greater the distance, the less recombination event is expected. Thus r *</w:t>
      </w:r>
      <m:oMath>
        <m:r>
          <w:rPr>
            <w:rFonts w:ascii="Cambria Math" w:hAnsi="Cambria Math"/>
            <w:lang w:val="en-US"/>
          </w:rPr>
          <m:t>λ</m:t>
        </m:r>
      </m:oMath>
      <w:r>
        <w:rPr>
          <w:lang w:val="en-US"/>
        </w:rPr>
        <w:t xml:space="preserve"> is the admixture-corrected recombination estimate. </w:t>
      </w:r>
    </w:p>
    <w:p w14:paraId="510CD694" w14:textId="19E8B977" w:rsidR="00DC5494" w:rsidRDefault="00190BC2" w:rsidP="00DC5494">
      <w:pPr>
        <w:ind w:firstLine="720"/>
        <w:rPr>
          <w:lang w:val="en-US"/>
        </w:rPr>
      </w:pPr>
      <w:r>
        <w:rPr>
          <w:lang w:val="en-US"/>
        </w:rPr>
        <w:t xml:space="preserve">To compare ancestry turnover </w:t>
      </w:r>
      <w:r w:rsidR="0019106B">
        <w:rPr>
          <w:lang w:val="en-US"/>
        </w:rPr>
        <w:t xml:space="preserve">frequency </w:t>
      </w:r>
      <w:r>
        <w:rPr>
          <w:lang w:val="en-US"/>
        </w:rPr>
        <w:t xml:space="preserve">among different Muller elements, </w:t>
      </w:r>
      <w:r w:rsidR="0019106B">
        <w:rPr>
          <w:lang w:val="en-US"/>
        </w:rPr>
        <w:t xml:space="preserve">the per informative site ancestry turnover rate was used, by </w:t>
      </w:r>
      <w:r w:rsidR="00A94E2F">
        <w:rPr>
          <w:lang w:val="en-US"/>
        </w:rPr>
        <w:t xml:space="preserve">dividing the ancestry switches by the number of informative sites in each Muller element. Muller F </w:t>
      </w:r>
      <w:r w:rsidR="006D763A">
        <w:rPr>
          <w:lang w:val="en-US"/>
        </w:rPr>
        <w:t xml:space="preserve">is excluded from this </w:t>
      </w:r>
      <w:r w:rsidR="001A41EC">
        <w:rPr>
          <w:lang w:val="en-US"/>
        </w:rPr>
        <w:t xml:space="preserve">comparison </w:t>
      </w:r>
      <w:r w:rsidR="006D763A">
        <w:rPr>
          <w:lang w:val="en-US"/>
        </w:rPr>
        <w:t>beca</w:t>
      </w:r>
      <w:r w:rsidR="003E75EE">
        <w:rPr>
          <w:lang w:val="en-US"/>
        </w:rPr>
        <w:t xml:space="preserve">use of the scarcity of informative sites. </w:t>
      </w:r>
    </w:p>
    <w:p w14:paraId="1A082F58" w14:textId="3BACC0E2" w:rsidR="00086245" w:rsidRPr="00920014" w:rsidRDefault="00086245" w:rsidP="00443258">
      <w:pPr>
        <w:rPr>
          <w:lang w:val="en-US"/>
        </w:rPr>
      </w:pPr>
    </w:p>
    <w:p w14:paraId="6C98AF2D" w14:textId="6D707325" w:rsidR="0072344A" w:rsidRPr="00920014" w:rsidRDefault="0072344A" w:rsidP="0072344A">
      <w:pPr>
        <w:rPr>
          <w:lang w:val="en-US"/>
        </w:rPr>
      </w:pPr>
      <w:r w:rsidRPr="00920014">
        <w:rPr>
          <w:i/>
          <w:iCs/>
          <w:lang w:val="en-US"/>
        </w:rPr>
        <w:t xml:space="preserve">Genomic </w:t>
      </w:r>
      <w:r w:rsidR="00363208" w:rsidRPr="00920014">
        <w:rPr>
          <w:i/>
          <w:iCs/>
          <w:lang w:val="en-US"/>
        </w:rPr>
        <w:t>clines</w:t>
      </w:r>
    </w:p>
    <w:p w14:paraId="4E5DCD9D" w14:textId="08B388DA" w:rsidR="007C363F" w:rsidRPr="00920014" w:rsidRDefault="00D853E7" w:rsidP="00CD5E9D">
      <w:pPr>
        <w:ind w:firstLine="720"/>
        <w:rPr>
          <w:lang w:val="en-US"/>
        </w:rPr>
      </w:pPr>
      <w:r w:rsidRPr="00920014">
        <w:rPr>
          <w:lang w:val="en-US"/>
        </w:rPr>
        <w:t xml:space="preserve">To </w:t>
      </w:r>
      <w:r w:rsidR="000D0F2A" w:rsidRPr="00920014">
        <w:rPr>
          <w:lang w:val="en-US"/>
        </w:rPr>
        <w:t xml:space="preserve">detect </w:t>
      </w:r>
      <w:r w:rsidR="006E71E1" w:rsidRPr="00920014">
        <w:rPr>
          <w:lang w:val="en-US"/>
        </w:rPr>
        <w:t>genetic clusters that serve as</w:t>
      </w:r>
      <w:r w:rsidR="000D0F2A" w:rsidRPr="00920014">
        <w:rPr>
          <w:lang w:val="en-US"/>
        </w:rPr>
        <w:t xml:space="preserve"> </w:t>
      </w:r>
      <w:r w:rsidR="006E71E1" w:rsidRPr="00920014">
        <w:rPr>
          <w:lang w:val="en-US"/>
        </w:rPr>
        <w:t>barriers to gene flow,</w:t>
      </w:r>
      <w:r w:rsidR="00756575" w:rsidRPr="00920014">
        <w:rPr>
          <w:lang w:val="en-US"/>
        </w:rPr>
        <w:t xml:space="preserve"> </w:t>
      </w:r>
      <w:r w:rsidR="000A37AA">
        <w:rPr>
          <w:lang w:val="en-US"/>
        </w:rPr>
        <w:t>we fitted</w:t>
      </w:r>
      <w:r w:rsidR="00BE412C" w:rsidRPr="00920014">
        <w:rPr>
          <w:lang w:val="en-US"/>
        </w:rPr>
        <w:t xml:space="preserve"> genomics clines</w:t>
      </w:r>
      <w:r w:rsidR="00056C1E" w:rsidRPr="00920014">
        <w:rPr>
          <w:lang w:val="en-US"/>
        </w:rPr>
        <w:t xml:space="preserve"> </w:t>
      </w:r>
      <w:r w:rsidR="00056C1E" w:rsidRPr="00920014">
        <w:rPr>
          <w:lang w:val="en-US"/>
        </w:rPr>
        <w:fldChar w:fldCharType="begin" w:fldLock="1"/>
      </w:r>
      <w:r w:rsidR="00EB45C9" w:rsidRPr="00920014">
        <w:rPr>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clines.","type":"article-journal","volume":"20"},"uris":["http://www.mendeley.com/documents/?uuid=5a302e4c-20f9-490f-8c46-63fe5e1759f8"]}],"mendeley":{"formattedCitation":"(Gompert and Buerkle 2011)","plainTextFormattedCitation":"(Gompert and Buerkle 2011)","previouslyFormattedCitation":"(Gompert and Buerkle 2011)"},"properties":{"noteIndex":0},"schema":"https://github.com/citation-style-language/schema/raw/master/csl-citation.json"}</w:instrText>
      </w:r>
      <w:r w:rsidR="00056C1E" w:rsidRPr="00920014">
        <w:rPr>
          <w:lang w:val="en-US"/>
        </w:rPr>
        <w:fldChar w:fldCharType="separate"/>
      </w:r>
      <w:r w:rsidR="00056C1E" w:rsidRPr="00920014">
        <w:rPr>
          <w:noProof/>
          <w:lang w:val="en-US"/>
        </w:rPr>
        <w:t>(Gompert and Buerkle 2011)</w:t>
      </w:r>
      <w:r w:rsidR="00056C1E" w:rsidRPr="00920014">
        <w:rPr>
          <w:lang w:val="en-US"/>
        </w:rPr>
        <w:fldChar w:fldCharType="end"/>
      </w:r>
      <w:r w:rsidR="00756575" w:rsidRPr="00920014">
        <w:rPr>
          <w:lang w:val="en-US"/>
        </w:rPr>
        <w:t xml:space="preserve">. </w:t>
      </w:r>
      <w:r w:rsidR="00BE412C" w:rsidRPr="00920014">
        <w:rPr>
          <w:lang w:val="en-US"/>
        </w:rPr>
        <w:t>We</w:t>
      </w:r>
      <w:r w:rsidR="00EE2BBC">
        <w:rPr>
          <w:lang w:val="en-US"/>
        </w:rPr>
        <w:t xml:space="preserve"> first identified genetic</w:t>
      </w:r>
      <w:r w:rsidR="00260629">
        <w:rPr>
          <w:lang w:val="en-US"/>
        </w:rPr>
        <w:t xml:space="preserve"> clusters </w:t>
      </w:r>
      <w:r w:rsidR="00E335A6">
        <w:rPr>
          <w:lang w:val="en-US"/>
        </w:rPr>
        <w:t xml:space="preserve">within which the ancestry blocks </w:t>
      </w:r>
      <w:r w:rsidR="00F22A94">
        <w:rPr>
          <w:lang w:val="en-US"/>
        </w:rPr>
        <w:t xml:space="preserve">tend to </w:t>
      </w:r>
      <w:r w:rsidR="00E335A6">
        <w:rPr>
          <w:lang w:val="en-US"/>
        </w:rPr>
        <w:t>co-segregate among all the hybrids</w:t>
      </w:r>
      <w:r w:rsidR="009C6FCE">
        <w:rPr>
          <w:lang w:val="en-US"/>
        </w:rPr>
        <w:t xml:space="preserve"> detecting</w:t>
      </w:r>
      <w:r w:rsidR="00495509">
        <w:rPr>
          <w:lang w:val="en-US"/>
        </w:rPr>
        <w:t xml:space="preserve"> </w:t>
      </w:r>
      <w:r w:rsidR="00BE5081">
        <w:rPr>
          <w:lang w:val="en-US"/>
        </w:rPr>
        <w:t>K-means clusters</w:t>
      </w:r>
      <w:r w:rsidR="00A7488B">
        <w:rPr>
          <w:lang w:val="en-US"/>
        </w:rPr>
        <w:t xml:space="preserve"> </w:t>
      </w:r>
      <w:r w:rsidR="00A7488B">
        <w:rPr>
          <w:lang w:val="en-US"/>
        </w:rPr>
        <w:fldChar w:fldCharType="begin" w:fldLock="1"/>
      </w:r>
      <w:r w:rsidR="00451DF6">
        <w:rPr>
          <w:lang w:val="en-US"/>
        </w:rPr>
        <w:instrText>ADDIN CSL_CITATION {"citationItems":[{"id":"ITEM-1","itemData":{"abstract":"In recent years a number of procedures to cluster, group, or classify a sample of data points have been advanced, but such methods are still not generally accepted as useful and dependable tools for data analysis. Much of the reluctance to rely on these methods may be due to uncertainty as to just what the end result of a cluster analysis means. This of course depends on the particular method used. In the literature two rather different purposes of clustering methods may be discerned. (1) To establish a maximally efficient way of partitioning the sample into given numbers of classes. The classical measure of efficiency is the pooled variance within classes, which is to be minimized. (2) To discover and describe the 'natural' way of classifying the sample. Here the data determine the number of classes, so there is the possibility of there being no partitioning at all. Examples of methods advanced for each purpose are given, and experimental results of several of these upon samples from known multivariate populations with and without 'natural' partitionings are presented. The most striking finding is that some procedures having the second purpose will almost always suggest 'natural' (i.e. interpretable) classifications when in fact there are none (e.g. in data from a joint normal population). A user would thus be exposed to virtual certainty of Type I error. Improved clustering procedures are suggested for both purposes.","author":[{"dropping-particle":"","family":"Forgy","given":"E.","non-dropping-particle":"","parse-names":false,"suffix":""}],"container-title":"Biometrics","id":"ITEM-1","issued":{"date-parts":[["1965"]]},"page":"768-769","title":"Cluster analysis of multivariate data : efficiency versus interpretability of classifications","type":"article-journal","volume":"21"},"uris":["http://www.mendeley.com/documents/?uuid=b4c1bb39-f60c-45b7-a0e8-d077f8d86356"]}],"mendeley":{"formattedCitation":"(Forgy 1965)","plainTextFormattedCitation":"(Forgy 1965)","previouslyFormattedCitation":"(FORGY 1965)"},"properties":{"noteIndex":0},"schema":"https://github.com/citation-style-language/schema/raw/master/csl-citation.json"}</w:instrText>
      </w:r>
      <w:r w:rsidR="00A7488B">
        <w:rPr>
          <w:lang w:val="en-US"/>
        </w:rPr>
        <w:fldChar w:fldCharType="separate"/>
      </w:r>
      <w:r w:rsidR="00451DF6" w:rsidRPr="00451DF6">
        <w:rPr>
          <w:noProof/>
          <w:lang w:val="en-US"/>
        </w:rPr>
        <w:t>(Forgy 1965)</w:t>
      </w:r>
      <w:r w:rsidR="00A7488B">
        <w:rPr>
          <w:lang w:val="en-US"/>
        </w:rPr>
        <w:fldChar w:fldCharType="end"/>
      </w:r>
      <w:r w:rsidR="009C6FCE">
        <w:rPr>
          <w:lang w:val="en-US"/>
        </w:rPr>
        <w:t xml:space="preserve">. Specifically, </w:t>
      </w:r>
      <w:r w:rsidR="00451DF6">
        <w:rPr>
          <w:lang w:val="en-US"/>
        </w:rPr>
        <w:t>with R</w:t>
      </w:r>
      <w:r w:rsidR="00451DF6">
        <w:rPr>
          <w:lang w:val="en-US"/>
        </w:rPr>
        <w:t xml:space="preserve"> function </w:t>
      </w:r>
      <w:r w:rsidR="00451DF6" w:rsidRPr="00D9509A">
        <w:rPr>
          <w:i/>
          <w:iCs/>
          <w:lang w:val="en-US"/>
        </w:rPr>
        <w:t>kmeans</w:t>
      </w:r>
      <w:r w:rsidR="00451DF6">
        <w:rPr>
          <w:lang w:val="en-US"/>
        </w:rPr>
        <w:t xml:space="preserve">, </w:t>
      </w:r>
      <w:r w:rsidR="009C6FCE">
        <w:rPr>
          <w:lang w:val="en-US"/>
        </w:rPr>
        <w:t xml:space="preserve">we </w:t>
      </w:r>
      <w:r w:rsidR="00451DF6">
        <w:rPr>
          <w:lang w:val="en-US"/>
        </w:rPr>
        <w:t>iteratively incremented k (from k</w:t>
      </w:r>
      <w:r w:rsidR="001D73D6">
        <w:rPr>
          <w:lang w:val="en-US"/>
        </w:rPr>
        <w:t xml:space="preserve"> </w:t>
      </w:r>
      <w:r w:rsidR="00451DF6">
        <w:rPr>
          <w:lang w:val="en-US"/>
        </w:rPr>
        <w:t>=</w:t>
      </w:r>
      <w:r w:rsidR="001D73D6">
        <w:rPr>
          <w:lang w:val="en-US"/>
        </w:rPr>
        <w:t xml:space="preserve"> </w:t>
      </w:r>
      <w:r w:rsidR="00451DF6">
        <w:rPr>
          <w:lang w:val="en-US"/>
        </w:rPr>
        <w:t>1) until 60%</w:t>
      </w:r>
      <w:r w:rsidR="00161372">
        <w:rPr>
          <w:lang w:val="en-US"/>
        </w:rPr>
        <w:t xml:space="preserve"> of the </w:t>
      </w:r>
      <w:r w:rsidR="000B23A1">
        <w:rPr>
          <w:lang w:val="en-US"/>
        </w:rPr>
        <w:t xml:space="preserve">total </w:t>
      </w:r>
      <w:r w:rsidR="00161372">
        <w:rPr>
          <w:lang w:val="en-US"/>
        </w:rPr>
        <w:t>varia</w:t>
      </w:r>
      <w:r w:rsidR="000B23A1">
        <w:rPr>
          <w:lang w:val="en-US"/>
        </w:rPr>
        <w:t>nce</w:t>
      </w:r>
      <w:r w:rsidR="00161372">
        <w:rPr>
          <w:lang w:val="en-US"/>
        </w:rPr>
        <w:t xml:space="preserve"> </w:t>
      </w:r>
      <w:r w:rsidR="00B93D6A">
        <w:rPr>
          <w:lang w:val="en-US"/>
        </w:rPr>
        <w:t xml:space="preserve">was explained by </w:t>
      </w:r>
      <w:r w:rsidR="000B23A1">
        <w:rPr>
          <w:lang w:val="en-US"/>
        </w:rPr>
        <w:t>between-clusters variance</w:t>
      </w:r>
      <w:r w:rsidR="00451DF6">
        <w:rPr>
          <w:lang w:val="en-US"/>
        </w:rPr>
        <w:t>.</w:t>
      </w:r>
      <w:r w:rsidR="0044381E">
        <w:rPr>
          <w:lang w:val="en-US"/>
        </w:rPr>
        <w:t xml:space="preserve"> </w:t>
      </w:r>
      <w:r w:rsidR="000957EA">
        <w:rPr>
          <w:lang w:val="en-US"/>
        </w:rPr>
        <w:t>Then we</w:t>
      </w:r>
      <w:r w:rsidR="00756575" w:rsidRPr="00920014">
        <w:rPr>
          <w:lang w:val="en-US"/>
        </w:rPr>
        <w:t xml:space="preserve"> estimat</w:t>
      </w:r>
      <w:r w:rsidR="00BE412C" w:rsidRPr="00920014">
        <w:rPr>
          <w:lang w:val="en-US"/>
        </w:rPr>
        <w:t>ed</w:t>
      </w:r>
      <w:r w:rsidR="00756575" w:rsidRPr="00920014">
        <w:rPr>
          <w:lang w:val="en-US"/>
        </w:rPr>
        <w:t xml:space="preserve"> cline parameters for each genetic cluster based on cluster-specific introgression relative to the genomic background</w:t>
      </w:r>
      <w:r w:rsidR="00966CD7" w:rsidRPr="00920014">
        <w:rPr>
          <w:lang w:val="en-US"/>
        </w:rPr>
        <w:t>.</w:t>
      </w:r>
      <w:r w:rsidR="002639A5">
        <w:rPr>
          <w:lang w:val="en-US"/>
        </w:rPr>
        <w:t xml:space="preserve"> We focused on late generation (21, 27, 28) females</w:t>
      </w:r>
      <w:r w:rsidR="00400D8E">
        <w:rPr>
          <w:lang w:val="en-US"/>
        </w:rPr>
        <w:t xml:space="preserve">, because </w:t>
      </w:r>
      <w:r w:rsidR="00284D92">
        <w:rPr>
          <w:lang w:val="en-US"/>
        </w:rPr>
        <w:t xml:space="preserve">the signature of selection </w:t>
      </w:r>
      <w:r w:rsidR="00836F8F">
        <w:rPr>
          <w:lang w:val="en-US"/>
        </w:rPr>
        <w:t xml:space="preserve">tends to become more evident when the </w:t>
      </w:r>
      <w:r w:rsidR="006D04DA">
        <w:rPr>
          <w:lang w:val="en-US"/>
        </w:rPr>
        <w:t xml:space="preserve">masking </w:t>
      </w:r>
      <w:r w:rsidR="00396846">
        <w:rPr>
          <w:lang w:val="en-US"/>
        </w:rPr>
        <w:t>admixture</w:t>
      </w:r>
      <w:r w:rsidR="00D35C95">
        <w:rPr>
          <w:lang w:val="en-US"/>
        </w:rPr>
        <w:t xml:space="preserve"> effect</w:t>
      </w:r>
      <w:r w:rsidR="00396846">
        <w:rPr>
          <w:lang w:val="en-US"/>
        </w:rPr>
        <w:t xml:space="preserve"> </w:t>
      </w:r>
      <w:r w:rsidR="00EF690D">
        <w:rPr>
          <w:lang w:val="en-US"/>
        </w:rPr>
        <w:t>becomes less pronounce after</w:t>
      </w:r>
      <w:r w:rsidR="006D04DA">
        <w:rPr>
          <w:lang w:val="en-US"/>
        </w:rPr>
        <w:t xml:space="preserve"> </w:t>
      </w:r>
      <w:r w:rsidR="0087171B">
        <w:rPr>
          <w:lang w:val="en-US"/>
        </w:rPr>
        <w:t xml:space="preserve">generations of </w:t>
      </w:r>
      <w:r w:rsidR="006D04DA">
        <w:rPr>
          <w:lang w:val="en-US"/>
        </w:rPr>
        <w:t xml:space="preserve">recombination. </w:t>
      </w:r>
    </w:p>
    <w:p w14:paraId="0A2077F0" w14:textId="7C81B863" w:rsidR="001D7E6D" w:rsidRPr="00920014" w:rsidRDefault="001D7E6D" w:rsidP="00DD65EA">
      <w:pPr>
        <w:rPr>
          <w:lang w:val="en-US"/>
        </w:rPr>
      </w:pPr>
    </w:p>
    <w:p w14:paraId="178BBB82" w14:textId="079FB867" w:rsidR="00DD65EA" w:rsidRPr="00920014" w:rsidRDefault="00DD65EA" w:rsidP="00DD65EA">
      <w:pPr>
        <w:rPr>
          <w:b/>
          <w:bCs/>
          <w:lang w:val="en-US"/>
        </w:rPr>
      </w:pPr>
      <w:r w:rsidRPr="00920014">
        <w:rPr>
          <w:b/>
          <w:bCs/>
          <w:lang w:val="en-US"/>
        </w:rPr>
        <w:t>Results</w:t>
      </w:r>
    </w:p>
    <w:p w14:paraId="12A10E37" w14:textId="31BB00DB" w:rsidR="0024689E" w:rsidRDefault="0024689E" w:rsidP="00443258">
      <w:pPr>
        <w:rPr>
          <w:rFonts w:hint="eastAsia"/>
          <w:i/>
          <w:iCs/>
          <w:lang w:val="en-US"/>
        </w:rPr>
      </w:pPr>
    </w:p>
    <w:p w14:paraId="16D90D74" w14:textId="3BC86A41" w:rsidR="000008CD" w:rsidRDefault="00212BC0" w:rsidP="00443258">
      <w:pPr>
        <w:rPr>
          <w:i/>
          <w:iCs/>
          <w:lang w:val="en-US"/>
        </w:rPr>
      </w:pPr>
      <w:r>
        <w:rPr>
          <w:i/>
          <w:iCs/>
          <w:lang w:val="en-US"/>
        </w:rPr>
        <w:t xml:space="preserve">Asymetrical Introgression </w:t>
      </w:r>
    </w:p>
    <w:p w14:paraId="2AD940B3" w14:textId="059F49F9" w:rsidR="00212BC0" w:rsidRDefault="00212BC0" w:rsidP="00471AC2">
      <w:pPr>
        <w:ind w:firstLine="720"/>
        <w:rPr>
          <w:lang w:val="en-US"/>
        </w:rPr>
      </w:pPr>
      <w:r w:rsidRPr="00212BC0">
        <w:rPr>
          <w:lang w:val="en-US"/>
        </w:rPr>
        <w:t xml:space="preserve">There was </w:t>
      </w:r>
      <w:r>
        <w:rPr>
          <w:lang w:val="en-US"/>
        </w:rPr>
        <w:t>albomicans-biased g</w:t>
      </w:r>
      <w:r w:rsidRPr="00212BC0">
        <w:rPr>
          <w:lang w:val="en-US"/>
        </w:rPr>
        <w:t>enome-wide</w:t>
      </w:r>
      <w:r>
        <w:rPr>
          <w:lang w:val="en-US"/>
        </w:rPr>
        <w:t xml:space="preserve"> introgression</w:t>
      </w:r>
      <w:r w:rsidR="007C4E26">
        <w:rPr>
          <w:lang w:val="en-US"/>
        </w:rPr>
        <w:t xml:space="preserve">, which was predominantly </w:t>
      </w:r>
      <w:r w:rsidR="00C47683">
        <w:rPr>
          <w:lang w:val="en-US"/>
        </w:rPr>
        <w:t xml:space="preserve">represented </w:t>
      </w:r>
      <w:r w:rsidR="007C4E26">
        <w:rPr>
          <w:lang w:val="en-US"/>
        </w:rPr>
        <w:t>by Muller CD</w:t>
      </w:r>
      <w:r w:rsidR="00307467">
        <w:rPr>
          <w:lang w:val="en-US"/>
        </w:rPr>
        <w:t xml:space="preserve"> (</w:t>
      </w:r>
      <w:r w:rsidR="00255CAA">
        <w:rPr>
          <w:lang w:val="en-US"/>
        </w:rPr>
        <w:t xml:space="preserve">Figure triangle plot; </w:t>
      </w:r>
      <w:r w:rsidR="00307467">
        <w:rPr>
          <w:lang w:val="en-US"/>
        </w:rPr>
        <w:t xml:space="preserve">Figure </w:t>
      </w:r>
      <w:r w:rsidR="0089621F" w:rsidRPr="003D6367">
        <w:rPr>
          <w:lang w:val="en-US"/>
        </w:rPr>
        <w:t xml:space="preserve">BGC plot </w:t>
      </w:r>
      <w:r w:rsidR="00CA4C8B" w:rsidRPr="003D6367">
        <w:rPr>
          <w:lang w:val="en-US"/>
        </w:rPr>
        <w:t>with muller cd haplotypes</w:t>
      </w:r>
      <w:r w:rsidR="00307467" w:rsidRPr="003D6367">
        <w:rPr>
          <w:lang w:val="en-US"/>
        </w:rPr>
        <w:t>)</w:t>
      </w:r>
      <w:r w:rsidR="007C4E26" w:rsidRPr="003D6367">
        <w:rPr>
          <w:lang w:val="en-US"/>
        </w:rPr>
        <w:t>.</w:t>
      </w:r>
      <w:r w:rsidR="00754145" w:rsidRPr="003D6367">
        <w:rPr>
          <w:lang w:val="en-US"/>
        </w:rPr>
        <w:t xml:space="preserve"> Even though the genomes of many hybrids were admixed in the rest of the genome, muller CD is </w:t>
      </w:r>
      <w:r w:rsidR="00B86DC3" w:rsidRPr="003D6367">
        <w:rPr>
          <w:lang w:val="en-US"/>
        </w:rPr>
        <w:t xml:space="preserve">mostly dominated by the albomicans ancestry (Figure </w:t>
      </w:r>
      <w:r w:rsidR="00694CF6" w:rsidRPr="003D6367">
        <w:rPr>
          <w:lang w:val="en-US"/>
        </w:rPr>
        <w:t>1-3</w:t>
      </w:r>
      <w:r w:rsidR="00B86DC3" w:rsidRPr="003D6367">
        <w:rPr>
          <w:lang w:val="en-US"/>
        </w:rPr>
        <w:t>)</w:t>
      </w:r>
      <w:r w:rsidR="001805B0" w:rsidRPr="003D6367">
        <w:rPr>
          <w:lang w:val="en-US"/>
        </w:rPr>
        <w:t>, w</w:t>
      </w:r>
      <w:r w:rsidR="00B86DC3" w:rsidRPr="003D6367">
        <w:rPr>
          <w:lang w:val="en-US"/>
        </w:rPr>
        <w:t xml:space="preserve">hich </w:t>
      </w:r>
      <w:r w:rsidR="001805B0" w:rsidRPr="003D6367">
        <w:rPr>
          <w:lang w:val="en-US"/>
        </w:rPr>
        <w:t xml:space="preserve">reveals albomicans-biased barrier effect of muller CD relative the rest of the genome (Figure </w:t>
      </w:r>
      <w:r w:rsidR="00BB3F3E" w:rsidRPr="003D6367">
        <w:rPr>
          <w:lang w:val="en-US"/>
        </w:rPr>
        <w:t>4</w:t>
      </w:r>
      <w:r w:rsidR="00C43060" w:rsidRPr="003D6367">
        <w:rPr>
          <w:lang w:val="en-US"/>
        </w:rPr>
        <w:t>A</w:t>
      </w:r>
      <w:r w:rsidR="001805B0" w:rsidRPr="006A0BFC">
        <w:rPr>
          <w:lang w:val="en-US"/>
        </w:rPr>
        <w:t>).</w:t>
      </w:r>
      <w:r w:rsidR="00E715F0">
        <w:rPr>
          <w:lang w:val="en-US"/>
        </w:rPr>
        <w:t xml:space="preserve"> Among males</w:t>
      </w:r>
      <w:r w:rsidR="00B169AB">
        <w:rPr>
          <w:lang w:val="en-US"/>
        </w:rPr>
        <w:t>,</w:t>
      </w:r>
      <w:r w:rsidR="00E715F0">
        <w:rPr>
          <w:lang w:val="en-US"/>
        </w:rPr>
        <w:t xml:space="preserve"> the frequency of </w:t>
      </w:r>
      <w:r w:rsidR="00142EE4">
        <w:rPr>
          <w:lang w:val="en-US"/>
        </w:rPr>
        <w:t>neo-X, neo-Y haplotype gets higher in the later generation</w:t>
      </w:r>
      <w:r w:rsidR="00BB27BE">
        <w:rPr>
          <w:lang w:val="en-US"/>
        </w:rPr>
        <w:t xml:space="preserve"> (Figure 2 B)</w:t>
      </w:r>
      <w:r w:rsidR="00142EE4">
        <w:rPr>
          <w:lang w:val="en-US"/>
        </w:rPr>
        <w:t xml:space="preserve">. </w:t>
      </w:r>
      <w:r w:rsidR="001805B0" w:rsidRPr="006A0BFC">
        <w:rPr>
          <w:lang w:val="en-US"/>
        </w:rPr>
        <w:t xml:space="preserve">The </w:t>
      </w:r>
      <w:r w:rsidR="00D56659" w:rsidRPr="00E23508">
        <w:rPr>
          <w:i/>
          <w:iCs/>
          <w:lang w:val="en-US"/>
        </w:rPr>
        <w:sym w:font="Symbol" w:char="F061"/>
      </w:r>
      <w:r w:rsidR="001805B0" w:rsidRPr="006A0BFC">
        <w:rPr>
          <w:lang w:val="en-US"/>
        </w:rPr>
        <w:t xml:space="preserve"> and </w:t>
      </w:r>
      <w:r w:rsidR="00D56659" w:rsidRPr="00E23508">
        <w:rPr>
          <w:i/>
          <w:iCs/>
          <w:lang w:val="en-US"/>
        </w:rPr>
        <w:sym w:font="Symbol" w:char="F062"/>
      </w:r>
      <w:r w:rsidR="001805B0" w:rsidRPr="006A0BFC">
        <w:rPr>
          <w:lang w:val="en-US"/>
        </w:rPr>
        <w:t xml:space="preserve"> estimates</w:t>
      </w:r>
      <w:r w:rsidR="00C8429A" w:rsidRPr="006A0BFC">
        <w:rPr>
          <w:lang w:val="en-US"/>
        </w:rPr>
        <w:t xml:space="preserve"> </w:t>
      </w:r>
      <w:r w:rsidR="00C8429A" w:rsidRPr="006A0BFC">
        <w:rPr>
          <w:lang w:val="en-US"/>
        </w:rPr>
        <w:sym w:font="Symbol" w:char="F0B1"/>
      </w:r>
      <w:r w:rsidR="00C8429A" w:rsidRPr="006A0BFC">
        <w:rPr>
          <w:lang w:val="en-US"/>
        </w:rPr>
        <w:t xml:space="preserve"> SE</w:t>
      </w:r>
      <w:r w:rsidR="001805B0" w:rsidRPr="006A0BFC">
        <w:rPr>
          <w:lang w:val="en-US"/>
        </w:rPr>
        <w:t xml:space="preserve"> of muller CD </w:t>
      </w:r>
      <w:r w:rsidR="00541A82" w:rsidRPr="006A0BFC">
        <w:rPr>
          <w:lang w:val="en-US"/>
        </w:rPr>
        <w:t xml:space="preserve">cline </w:t>
      </w:r>
      <w:r w:rsidR="00EE0D1E">
        <w:rPr>
          <w:lang w:val="en-US"/>
        </w:rPr>
        <w:t xml:space="preserve">(Figure 3 A) </w:t>
      </w:r>
      <w:r w:rsidR="001805B0" w:rsidRPr="006A0BFC">
        <w:rPr>
          <w:lang w:val="en-US"/>
        </w:rPr>
        <w:t xml:space="preserve">is respectively </w:t>
      </w:r>
      <w:r w:rsidR="00C8429A" w:rsidRPr="006A0BFC">
        <w:rPr>
          <w:lang w:val="en-US"/>
        </w:rPr>
        <w:t xml:space="preserve">0.102 </w:t>
      </w:r>
      <w:r w:rsidR="00CF7503" w:rsidRPr="006A0BFC">
        <w:rPr>
          <w:lang w:val="en-US"/>
        </w:rPr>
        <w:sym w:font="Symbol" w:char="F0B1"/>
      </w:r>
      <w:r w:rsidR="00CF7503" w:rsidRPr="006A0BFC">
        <w:rPr>
          <w:lang w:val="en-US"/>
        </w:rPr>
        <w:t xml:space="preserve"> </w:t>
      </w:r>
      <w:r w:rsidR="00C8429A" w:rsidRPr="006A0BFC">
        <w:rPr>
          <w:lang w:val="en-US"/>
        </w:rPr>
        <w:t>0.</w:t>
      </w:r>
      <w:r w:rsidR="001B2333" w:rsidRPr="006A0BFC">
        <w:rPr>
          <w:lang w:val="en-US"/>
        </w:rPr>
        <w:t>056</w:t>
      </w:r>
      <w:r w:rsidR="007B3A74" w:rsidRPr="006A0BFC">
        <w:rPr>
          <w:lang w:val="en-US"/>
        </w:rPr>
        <w:t xml:space="preserve">, </w:t>
      </w:r>
      <w:r w:rsidR="00E3209A" w:rsidRPr="006A0BFC">
        <w:rPr>
          <w:lang w:val="en-US"/>
        </w:rPr>
        <w:t xml:space="preserve">0.476 </w:t>
      </w:r>
      <w:r w:rsidR="00E3209A" w:rsidRPr="006A0BFC">
        <w:rPr>
          <w:lang w:val="en-US"/>
        </w:rPr>
        <w:sym w:font="Symbol" w:char="F0B1"/>
      </w:r>
      <w:r w:rsidR="00E3209A" w:rsidRPr="006A0BFC">
        <w:rPr>
          <w:lang w:val="en-US"/>
        </w:rPr>
        <w:t xml:space="preserve"> </w:t>
      </w:r>
      <w:r w:rsidR="00D36CE6" w:rsidRPr="006A0BFC">
        <w:rPr>
          <w:lang w:val="en-US"/>
        </w:rPr>
        <w:t>0.169</w:t>
      </w:r>
      <w:r w:rsidR="00BF2F7F" w:rsidRPr="006A0BFC">
        <w:rPr>
          <w:lang w:val="en-US"/>
        </w:rPr>
        <w:t>.</w:t>
      </w:r>
      <w:r w:rsidR="00BF2F7F">
        <w:rPr>
          <w:lang w:val="en-US"/>
        </w:rPr>
        <w:t xml:space="preserve"> </w:t>
      </w:r>
    </w:p>
    <w:p w14:paraId="11028C41" w14:textId="77777777" w:rsidR="00E32814" w:rsidRPr="005D0900" w:rsidRDefault="00E32814" w:rsidP="0094599D">
      <w:pPr>
        <w:rPr>
          <w:lang w:val="en-US"/>
        </w:rPr>
      </w:pPr>
    </w:p>
    <w:p w14:paraId="7866FDA8" w14:textId="159A8865" w:rsidR="0094599D" w:rsidRPr="0019706F" w:rsidRDefault="0094599D" w:rsidP="0094599D">
      <w:pPr>
        <w:rPr>
          <w:i/>
          <w:iCs/>
          <w:lang w:val="en-US"/>
        </w:rPr>
      </w:pPr>
      <w:r w:rsidRPr="0019706F">
        <w:rPr>
          <w:i/>
          <w:iCs/>
          <w:lang w:val="en-US"/>
        </w:rPr>
        <w:t xml:space="preserve">Recombination associated with </w:t>
      </w:r>
      <w:r w:rsidR="0015225E">
        <w:rPr>
          <w:i/>
          <w:iCs/>
          <w:lang w:val="en-US"/>
        </w:rPr>
        <w:t xml:space="preserve">individual </w:t>
      </w:r>
      <w:r w:rsidRPr="0019706F">
        <w:rPr>
          <w:i/>
          <w:iCs/>
          <w:lang w:val="en-US"/>
        </w:rPr>
        <w:t>Muller C</w:t>
      </w:r>
      <w:r w:rsidR="00B86DC3">
        <w:rPr>
          <w:i/>
          <w:iCs/>
          <w:lang w:val="en-US"/>
        </w:rPr>
        <w:t xml:space="preserve">D </w:t>
      </w:r>
      <w:r w:rsidRPr="0019706F">
        <w:rPr>
          <w:i/>
          <w:iCs/>
          <w:lang w:val="en-US"/>
        </w:rPr>
        <w:t>haplotype</w:t>
      </w:r>
      <w:r w:rsidR="00B86DC3">
        <w:rPr>
          <w:i/>
          <w:iCs/>
          <w:lang w:val="en-US"/>
        </w:rPr>
        <w:t xml:space="preserve">s </w:t>
      </w:r>
    </w:p>
    <w:p w14:paraId="100E4454" w14:textId="509702E8" w:rsidR="00E542E1" w:rsidRDefault="00E542E1" w:rsidP="00A4277D">
      <w:pPr>
        <w:ind w:firstLine="720"/>
        <w:rPr>
          <w:lang w:val="en-US"/>
        </w:rPr>
      </w:pPr>
      <w:r>
        <w:rPr>
          <w:lang w:val="en-US"/>
        </w:rPr>
        <w:t>Genome-wide alb</w:t>
      </w:r>
      <w:r w:rsidR="0024689E">
        <w:rPr>
          <w:lang w:val="en-US"/>
        </w:rPr>
        <w:t>-biased</w:t>
      </w:r>
      <w:r>
        <w:rPr>
          <w:lang w:val="en-US"/>
        </w:rPr>
        <w:t xml:space="preserve"> introgression </w:t>
      </w:r>
      <w:r w:rsidR="00E5573E">
        <w:rPr>
          <w:lang w:val="en-US"/>
        </w:rPr>
        <w:t xml:space="preserve">is </w:t>
      </w:r>
      <w:r>
        <w:rPr>
          <w:lang w:val="en-US"/>
        </w:rPr>
        <w:t>significantly associated with Muller</w:t>
      </w:r>
      <w:r w:rsidR="00236DAC">
        <w:rPr>
          <w:lang w:val="en-US"/>
        </w:rPr>
        <w:t xml:space="preserve"> </w:t>
      </w:r>
      <w:r>
        <w:rPr>
          <w:lang w:val="en-US"/>
        </w:rPr>
        <w:t>CD</w:t>
      </w:r>
      <w:r w:rsidR="00650B6D">
        <w:rPr>
          <w:lang w:val="en-US"/>
        </w:rPr>
        <w:t xml:space="preserve"> inheritance</w:t>
      </w:r>
      <w:r w:rsidR="00EF078D">
        <w:rPr>
          <w:lang w:val="en-US"/>
        </w:rPr>
        <w:t>.</w:t>
      </w:r>
      <w:r w:rsidR="00EA4049" w:rsidRPr="00EA4049">
        <w:rPr>
          <w:lang w:val="en-US"/>
        </w:rPr>
        <w:t xml:space="preserve"> </w:t>
      </w:r>
      <w:r w:rsidR="00EA4049">
        <w:rPr>
          <w:lang w:val="en-US"/>
        </w:rPr>
        <w:t xml:space="preserve">There was significantly less recombination rate (Figure </w:t>
      </w:r>
      <w:r w:rsidR="00BB3F3E">
        <w:rPr>
          <w:lang w:val="en-US"/>
        </w:rPr>
        <w:t>4</w:t>
      </w:r>
      <w:r w:rsidR="00323A7B">
        <w:rPr>
          <w:lang w:val="en-US"/>
        </w:rPr>
        <w:t>B</w:t>
      </w:r>
      <w:r w:rsidR="00EA4049">
        <w:rPr>
          <w:lang w:val="en-US"/>
        </w:rPr>
        <w:t>)</w:t>
      </w:r>
      <w:r w:rsidR="00323A7B">
        <w:rPr>
          <w:lang w:val="en-US"/>
        </w:rPr>
        <w:t xml:space="preserve"> and </w:t>
      </w:r>
      <w:r w:rsidR="00CF3AFB">
        <w:rPr>
          <w:lang w:val="en-US"/>
        </w:rPr>
        <w:t xml:space="preserve">greater alb-biased introgression (Figure </w:t>
      </w:r>
      <w:r w:rsidR="00BB3F3E">
        <w:rPr>
          <w:lang w:val="en-US"/>
        </w:rPr>
        <w:t>4</w:t>
      </w:r>
      <w:r w:rsidR="00CF3AFB">
        <w:rPr>
          <w:lang w:val="en-US"/>
        </w:rPr>
        <w:t>C</w:t>
      </w:r>
      <w:r w:rsidR="00D3201F">
        <w:rPr>
          <w:lang w:val="en-US"/>
        </w:rPr>
        <w:t xml:space="preserve">; </w:t>
      </w:r>
      <w:r w:rsidR="006009A6">
        <w:rPr>
          <w:lang w:val="en-US"/>
        </w:rPr>
        <w:t>p &lt; 0.05</w:t>
      </w:r>
      <w:r w:rsidR="00CF3AFB">
        <w:rPr>
          <w:lang w:val="en-US"/>
        </w:rPr>
        <w:t>) within Muller CD than other muller element</w:t>
      </w:r>
      <w:r w:rsidR="00EA4049">
        <w:rPr>
          <w:lang w:val="en-US"/>
        </w:rPr>
        <w:t xml:space="preserve">. </w:t>
      </w:r>
      <w:r w:rsidR="0015225E">
        <w:rPr>
          <w:lang w:val="en-US"/>
        </w:rPr>
        <w:t xml:space="preserve">In particular, individuals </w:t>
      </w:r>
      <w:r w:rsidR="00A35275">
        <w:rPr>
          <w:lang w:val="en-US"/>
        </w:rPr>
        <w:t>of</w:t>
      </w:r>
      <w:r w:rsidR="0015225E">
        <w:rPr>
          <w:lang w:val="en-US"/>
        </w:rPr>
        <w:t xml:space="preserve"> alb</w:t>
      </w:r>
      <w:r w:rsidR="00862FB4">
        <w:rPr>
          <w:lang w:val="en-US"/>
        </w:rPr>
        <w:t xml:space="preserve"> </w:t>
      </w:r>
      <w:r w:rsidR="00A35275">
        <w:rPr>
          <w:lang w:val="en-US"/>
        </w:rPr>
        <w:t>(</w:t>
      </w:r>
      <w:r w:rsidR="0015225E">
        <w:rPr>
          <w:lang w:val="en-US"/>
        </w:rPr>
        <w:t>neo</w:t>
      </w:r>
      <w:r w:rsidR="00114D87">
        <w:rPr>
          <w:lang w:val="en-US"/>
        </w:rPr>
        <w:t>-</w:t>
      </w:r>
      <w:r w:rsidR="00BF0B57">
        <w:rPr>
          <w:lang w:val="en-US"/>
        </w:rPr>
        <w:t>X</w:t>
      </w:r>
      <w:r w:rsidR="00A35275">
        <w:rPr>
          <w:lang w:val="en-US"/>
        </w:rPr>
        <w:t xml:space="preserve">, neo-X) and (neo-X, neo-Y) </w:t>
      </w:r>
      <w:r w:rsidR="006D436E">
        <w:rPr>
          <w:lang w:val="en-US"/>
        </w:rPr>
        <w:t>showed greater</w:t>
      </w:r>
      <w:r w:rsidR="007E26A5">
        <w:rPr>
          <w:lang w:val="en-US"/>
        </w:rPr>
        <w:t xml:space="preserve"> genome-wide </w:t>
      </w:r>
      <w:r w:rsidR="00726830">
        <w:rPr>
          <w:lang w:val="en-US"/>
        </w:rPr>
        <w:t xml:space="preserve">alb </w:t>
      </w:r>
      <w:r w:rsidR="007E26A5">
        <w:rPr>
          <w:lang w:val="en-US"/>
        </w:rPr>
        <w:t>introgression</w:t>
      </w:r>
      <w:r w:rsidR="00CB2B07">
        <w:rPr>
          <w:lang w:val="en-US"/>
        </w:rPr>
        <w:t xml:space="preserve"> (</w:t>
      </w:r>
      <w:r w:rsidR="00FF1A98" w:rsidRPr="0045287C">
        <w:rPr>
          <w:i/>
          <w:iCs/>
          <w:lang w:val="en-US"/>
        </w:rPr>
        <w:t>p</w:t>
      </w:r>
      <w:r w:rsidR="00FF1A98">
        <w:rPr>
          <w:lang w:val="en-US"/>
        </w:rPr>
        <w:t xml:space="preserve"> </w:t>
      </w:r>
      <w:r w:rsidR="00FF1A98" w:rsidRPr="00421435">
        <w:rPr>
          <w:lang w:val="en-US"/>
        </w:rPr>
        <w:t>&lt; 10</w:t>
      </w:r>
      <w:r w:rsidR="00FF1A98" w:rsidRPr="00421435">
        <w:rPr>
          <w:vertAlign w:val="superscript"/>
          <w:lang w:val="en-US"/>
        </w:rPr>
        <w:t>-6</w:t>
      </w:r>
      <w:r w:rsidR="0045287C" w:rsidRPr="00421435">
        <w:rPr>
          <w:vertAlign w:val="superscript"/>
          <w:lang w:val="en-US"/>
        </w:rPr>
        <w:t xml:space="preserve"> </w:t>
      </w:r>
      <w:r w:rsidR="0045287C" w:rsidRPr="00421435">
        <w:rPr>
          <w:lang w:val="en-US"/>
        </w:rPr>
        <w:t>among females</w:t>
      </w:r>
      <w:r w:rsidR="00F05519" w:rsidRPr="00421435">
        <w:rPr>
          <w:lang w:val="en-US"/>
        </w:rPr>
        <w:t xml:space="preserve">; Figure </w:t>
      </w:r>
      <w:r w:rsidR="00BB3F3E" w:rsidRPr="00421435">
        <w:rPr>
          <w:lang w:val="en-US"/>
        </w:rPr>
        <w:t>4</w:t>
      </w:r>
      <w:r w:rsidR="00660479" w:rsidRPr="00421435">
        <w:rPr>
          <w:lang w:val="en-US"/>
        </w:rPr>
        <w:t>D</w:t>
      </w:r>
      <w:r w:rsidR="00CB2B07" w:rsidRPr="00421435">
        <w:rPr>
          <w:lang w:val="en-US"/>
        </w:rPr>
        <w:t>)</w:t>
      </w:r>
      <w:r w:rsidR="001F1EB8" w:rsidRPr="00421435">
        <w:rPr>
          <w:lang w:val="en-US"/>
        </w:rPr>
        <w:t xml:space="preserve">, </w:t>
      </w:r>
      <w:r w:rsidR="005C41D9" w:rsidRPr="00421435">
        <w:rPr>
          <w:lang w:val="en-US"/>
        </w:rPr>
        <w:t>and</w:t>
      </w:r>
      <w:r w:rsidR="001F1EB8" w:rsidRPr="00421435">
        <w:rPr>
          <w:lang w:val="en-US"/>
        </w:rPr>
        <w:t xml:space="preserve"> </w:t>
      </w:r>
      <w:r w:rsidR="006E6DD6" w:rsidRPr="00421435">
        <w:rPr>
          <w:lang w:val="en-US"/>
        </w:rPr>
        <w:t xml:space="preserve">they </w:t>
      </w:r>
      <w:r w:rsidR="004077B3" w:rsidRPr="00421435">
        <w:rPr>
          <w:lang w:val="en-US"/>
        </w:rPr>
        <w:t xml:space="preserve">harbor </w:t>
      </w:r>
      <w:r w:rsidR="007C077B" w:rsidRPr="00421435">
        <w:rPr>
          <w:lang w:val="en-US"/>
        </w:rPr>
        <w:t xml:space="preserve">more </w:t>
      </w:r>
      <w:r w:rsidR="00E77FD7" w:rsidRPr="00421435">
        <w:rPr>
          <w:lang w:val="en-US"/>
        </w:rPr>
        <w:t xml:space="preserve">genome-wide </w:t>
      </w:r>
      <w:r w:rsidR="00D730F9" w:rsidRPr="00421435">
        <w:rPr>
          <w:lang w:val="en-US"/>
        </w:rPr>
        <w:t>ancestry turnovers</w:t>
      </w:r>
      <w:r w:rsidR="00E23C3B" w:rsidRPr="00421435">
        <w:rPr>
          <w:lang w:val="en-US"/>
        </w:rPr>
        <w:t xml:space="preserve"> </w:t>
      </w:r>
      <w:r w:rsidR="00BD5195" w:rsidRPr="00421435">
        <w:rPr>
          <w:lang w:val="en-US"/>
        </w:rPr>
        <w:t xml:space="preserve">than </w:t>
      </w:r>
      <w:r w:rsidR="00002BFF" w:rsidRPr="00421435">
        <w:rPr>
          <w:lang w:val="en-US"/>
        </w:rPr>
        <w:t>individuals</w:t>
      </w:r>
      <w:r w:rsidR="00E34844" w:rsidRPr="00421435">
        <w:rPr>
          <w:lang w:val="en-US"/>
        </w:rPr>
        <w:t xml:space="preserve"> with </w:t>
      </w:r>
      <w:r w:rsidR="00B84590" w:rsidRPr="00421435">
        <w:rPr>
          <w:lang w:val="en-US"/>
        </w:rPr>
        <w:t xml:space="preserve">nasuta </w:t>
      </w:r>
      <w:r w:rsidR="009D46DC" w:rsidRPr="00421435">
        <w:rPr>
          <w:lang w:val="en-US"/>
        </w:rPr>
        <w:t>M</w:t>
      </w:r>
      <w:r w:rsidR="00E34844" w:rsidRPr="00421435">
        <w:rPr>
          <w:lang w:val="en-US"/>
        </w:rPr>
        <w:t>uller CD</w:t>
      </w:r>
      <w:r w:rsidR="00D1228B" w:rsidRPr="00421435">
        <w:rPr>
          <w:lang w:val="en-US"/>
        </w:rPr>
        <w:t xml:space="preserve"> </w:t>
      </w:r>
      <w:r w:rsidR="00E23C3B" w:rsidRPr="00421435">
        <w:rPr>
          <w:lang w:val="en-US"/>
        </w:rPr>
        <w:t>(</w:t>
      </w:r>
      <w:r w:rsidR="00E23C3B" w:rsidRPr="00421435">
        <w:rPr>
          <w:i/>
          <w:iCs/>
          <w:lang w:val="en-US"/>
        </w:rPr>
        <w:t>p</w:t>
      </w:r>
      <w:r w:rsidR="00E23C3B" w:rsidRPr="00421435">
        <w:rPr>
          <w:lang w:val="en-US"/>
        </w:rPr>
        <w:t xml:space="preserve"> </w:t>
      </w:r>
      <w:r w:rsidR="00925452" w:rsidRPr="00421435">
        <w:rPr>
          <w:lang w:val="en-US"/>
        </w:rPr>
        <w:t>&lt;</w:t>
      </w:r>
      <w:r w:rsidR="00E23C3B" w:rsidRPr="00421435">
        <w:rPr>
          <w:lang w:val="en-US"/>
        </w:rPr>
        <w:t xml:space="preserve"> 0.05</w:t>
      </w:r>
      <w:r w:rsidR="005F1519" w:rsidRPr="00421435">
        <w:rPr>
          <w:lang w:val="en-US"/>
        </w:rPr>
        <w:t>; figure</w:t>
      </w:r>
      <w:r w:rsidR="00114285" w:rsidRPr="00421435">
        <w:rPr>
          <w:lang w:val="en-US"/>
        </w:rPr>
        <w:t xml:space="preserve"> </w:t>
      </w:r>
      <w:r w:rsidR="00BB3F3E" w:rsidRPr="00421435">
        <w:rPr>
          <w:lang w:val="en-US"/>
        </w:rPr>
        <w:t>4</w:t>
      </w:r>
      <w:r w:rsidR="00114285" w:rsidRPr="00421435">
        <w:rPr>
          <w:lang w:val="en-US"/>
        </w:rPr>
        <w:t>E</w:t>
      </w:r>
      <w:r w:rsidR="00E23C3B" w:rsidRPr="00421435">
        <w:rPr>
          <w:lang w:val="en-US"/>
        </w:rPr>
        <w:t>)</w:t>
      </w:r>
      <w:r w:rsidR="004077B3" w:rsidRPr="00421435">
        <w:rPr>
          <w:lang w:val="en-US"/>
        </w:rPr>
        <w:t>.</w:t>
      </w:r>
      <w:r w:rsidR="004077B3">
        <w:rPr>
          <w:lang w:val="en-US"/>
        </w:rPr>
        <w:t xml:space="preserve"> </w:t>
      </w:r>
    </w:p>
    <w:p w14:paraId="39BD3705" w14:textId="77777777" w:rsidR="00933BDA" w:rsidRDefault="00933BDA" w:rsidP="009F4926">
      <w:pPr>
        <w:rPr>
          <w:i/>
          <w:iCs/>
          <w:lang w:val="en-US"/>
        </w:rPr>
      </w:pPr>
    </w:p>
    <w:p w14:paraId="1471686F" w14:textId="60766994" w:rsidR="009A3FF4" w:rsidRPr="00322471" w:rsidRDefault="00322471" w:rsidP="009F4926">
      <w:pPr>
        <w:rPr>
          <w:i/>
          <w:iCs/>
          <w:lang w:val="en-US"/>
        </w:rPr>
      </w:pPr>
      <w:r>
        <w:rPr>
          <w:i/>
          <w:iCs/>
          <w:lang w:val="en-US"/>
        </w:rPr>
        <w:t>Ancestry c</w:t>
      </w:r>
      <w:r w:rsidRPr="00322471">
        <w:rPr>
          <w:i/>
          <w:iCs/>
          <w:lang w:val="en-US"/>
        </w:rPr>
        <w:t xml:space="preserve">lusters </w:t>
      </w:r>
    </w:p>
    <w:p w14:paraId="42CF8CC0" w14:textId="642FD5E6" w:rsidR="00322471" w:rsidRDefault="00F42C97" w:rsidP="006C55CF">
      <w:pPr>
        <w:ind w:firstLine="720"/>
        <w:rPr>
          <w:lang w:val="en-US"/>
        </w:rPr>
      </w:pPr>
      <w:r>
        <w:rPr>
          <w:lang w:val="en-US"/>
        </w:rPr>
        <w:t xml:space="preserve">The </w:t>
      </w:r>
      <w:r w:rsidR="00486C7B">
        <w:rPr>
          <w:lang w:val="en-US"/>
        </w:rPr>
        <w:t xml:space="preserve">k-means cluster drastically reduced the </w:t>
      </w:r>
      <w:r w:rsidR="006C55CF">
        <w:rPr>
          <w:lang w:val="en-US"/>
        </w:rPr>
        <w:t xml:space="preserve">number of </w:t>
      </w:r>
      <w:r w:rsidR="00486C7B">
        <w:rPr>
          <w:lang w:val="en-US"/>
        </w:rPr>
        <w:t>ancestry</w:t>
      </w:r>
      <w:r w:rsidR="006C55CF">
        <w:rPr>
          <w:lang w:val="en-US"/>
        </w:rPr>
        <w:t xml:space="preserve">-informative units in each muller element (Table S1). </w:t>
      </w:r>
      <w:r w:rsidR="00CA6E6E">
        <w:rPr>
          <w:lang w:val="en-US"/>
        </w:rPr>
        <w:t xml:space="preserve">Due to the lack of </w:t>
      </w:r>
      <w:r w:rsidR="00CA6E6E" w:rsidRPr="00CA6E6E">
        <w:rPr>
          <w:lang w:val="en-US"/>
        </w:rPr>
        <w:t xml:space="preserve">recombination within </w:t>
      </w:r>
      <w:r w:rsidR="00322471" w:rsidRPr="00CA6E6E">
        <w:rPr>
          <w:lang w:val="en-US"/>
        </w:rPr>
        <w:t>Muller CD</w:t>
      </w:r>
      <w:r w:rsidR="00CA6E6E" w:rsidRPr="00CA6E6E">
        <w:rPr>
          <w:lang w:val="en-US"/>
        </w:rPr>
        <w:t>, this chromosome</w:t>
      </w:r>
      <w:r w:rsidR="00322471" w:rsidRPr="00CA6E6E">
        <w:rPr>
          <w:lang w:val="en-US"/>
        </w:rPr>
        <w:t xml:space="preserve"> </w:t>
      </w:r>
      <w:r w:rsidR="00072497" w:rsidRPr="00CA6E6E">
        <w:rPr>
          <w:lang w:val="en-US"/>
        </w:rPr>
        <w:t xml:space="preserve">was </w:t>
      </w:r>
      <w:r w:rsidR="00CA6E6E" w:rsidRPr="00CA6E6E">
        <w:rPr>
          <w:lang w:val="en-US"/>
        </w:rPr>
        <w:t xml:space="preserve">collapsed into only 6 genetic clusters each respectively represents </w:t>
      </w:r>
      <w:r w:rsidR="00CA6E6E" w:rsidRPr="00CA6E6E">
        <w:rPr>
          <w:rFonts w:eastAsiaTheme="minorEastAsia"/>
          <w:color w:val="000000"/>
          <w:sz w:val="28"/>
          <w:szCs w:val="28"/>
          <w:lang w:val="en-US"/>
        </w:rPr>
        <w:t>10728</w:t>
      </w:r>
      <w:r w:rsidR="00CA6E6E">
        <w:rPr>
          <w:rFonts w:eastAsiaTheme="minorEastAsia"/>
          <w:color w:val="000000"/>
          <w:sz w:val="28"/>
          <w:szCs w:val="28"/>
          <w:lang w:val="en-US"/>
        </w:rPr>
        <w:t>,</w:t>
      </w:r>
      <w:r w:rsidR="00CA6E6E" w:rsidRPr="00CA6E6E">
        <w:rPr>
          <w:rFonts w:eastAsiaTheme="minorEastAsia"/>
          <w:color w:val="000000"/>
          <w:sz w:val="28"/>
          <w:szCs w:val="28"/>
          <w:lang w:val="en-US"/>
        </w:rPr>
        <w:t xml:space="preserve"> 10519</w:t>
      </w:r>
      <w:r w:rsidR="00CA6E6E">
        <w:rPr>
          <w:rFonts w:eastAsiaTheme="minorEastAsia"/>
          <w:color w:val="000000"/>
          <w:sz w:val="28"/>
          <w:szCs w:val="28"/>
          <w:lang w:val="en-US"/>
        </w:rPr>
        <w:t>,</w:t>
      </w:r>
      <w:r w:rsidR="00CA6E6E" w:rsidRPr="00CA6E6E">
        <w:rPr>
          <w:rFonts w:eastAsiaTheme="minorEastAsia"/>
          <w:color w:val="000000"/>
          <w:sz w:val="28"/>
          <w:szCs w:val="28"/>
          <w:lang w:val="en-US"/>
        </w:rPr>
        <w:t xml:space="preserve"> 148818</w:t>
      </w:r>
      <w:r w:rsidR="00CA6E6E">
        <w:rPr>
          <w:rFonts w:eastAsiaTheme="minorEastAsia"/>
          <w:color w:val="000000"/>
          <w:sz w:val="28"/>
          <w:szCs w:val="28"/>
          <w:lang w:val="en-US"/>
        </w:rPr>
        <w:t>,</w:t>
      </w:r>
      <w:r w:rsidR="00CA6E6E" w:rsidRPr="00CA6E6E">
        <w:rPr>
          <w:rFonts w:eastAsiaTheme="minorEastAsia"/>
          <w:color w:val="000000"/>
          <w:sz w:val="28"/>
          <w:szCs w:val="28"/>
          <w:lang w:val="en-US"/>
        </w:rPr>
        <w:t xml:space="preserve"> 1</w:t>
      </w:r>
      <w:r w:rsidR="00CA6E6E">
        <w:rPr>
          <w:rFonts w:eastAsiaTheme="minorEastAsia"/>
          <w:color w:val="000000"/>
          <w:sz w:val="28"/>
          <w:szCs w:val="28"/>
          <w:lang w:val="en-US"/>
        </w:rPr>
        <w:t>,</w:t>
      </w:r>
      <w:r w:rsidR="00CA6E6E" w:rsidRPr="00CA6E6E">
        <w:rPr>
          <w:rFonts w:eastAsiaTheme="minorEastAsia"/>
          <w:color w:val="000000"/>
          <w:sz w:val="28"/>
          <w:szCs w:val="28"/>
          <w:lang w:val="en-US"/>
        </w:rPr>
        <w:t xml:space="preserve"> 6716</w:t>
      </w:r>
      <w:r w:rsidR="00CA6E6E">
        <w:rPr>
          <w:rFonts w:eastAsiaTheme="minorEastAsia"/>
          <w:color w:val="000000"/>
          <w:sz w:val="28"/>
          <w:szCs w:val="28"/>
          <w:lang w:val="en-US"/>
        </w:rPr>
        <w:t>, and</w:t>
      </w:r>
      <w:r w:rsidR="00CA6E6E" w:rsidRPr="00CA6E6E">
        <w:rPr>
          <w:rFonts w:eastAsiaTheme="minorEastAsia"/>
          <w:color w:val="000000"/>
          <w:sz w:val="28"/>
          <w:szCs w:val="28"/>
          <w:lang w:val="en-US"/>
        </w:rPr>
        <w:t xml:space="preserve"> 11622</w:t>
      </w:r>
      <w:r w:rsidR="00CA6E6E">
        <w:rPr>
          <w:rFonts w:eastAsiaTheme="minorEastAsia"/>
          <w:color w:val="000000"/>
          <w:sz w:val="28"/>
          <w:szCs w:val="28"/>
          <w:lang w:val="en-US"/>
        </w:rPr>
        <w:t xml:space="preserve"> ancestry-informative sites.</w:t>
      </w:r>
    </w:p>
    <w:p w14:paraId="4AD8C31F" w14:textId="77777777" w:rsidR="00322471" w:rsidRDefault="00322471" w:rsidP="009F4926">
      <w:pPr>
        <w:rPr>
          <w:lang w:val="en-US"/>
        </w:rPr>
      </w:pPr>
    </w:p>
    <w:p w14:paraId="7C8C4BA2" w14:textId="77777777" w:rsidR="00A14797" w:rsidRPr="00F56FC6" w:rsidRDefault="00A14797" w:rsidP="00A14797">
      <w:pPr>
        <w:rPr>
          <w:i/>
          <w:iCs/>
          <w:lang w:val="en-US"/>
        </w:rPr>
      </w:pPr>
      <w:r w:rsidRPr="00F56FC6">
        <w:rPr>
          <w:i/>
          <w:iCs/>
          <w:lang w:val="en-US"/>
        </w:rPr>
        <w:t>Genomic clines</w:t>
      </w:r>
    </w:p>
    <w:p w14:paraId="2D3E8C59" w14:textId="3FAC460B" w:rsidR="00A14797" w:rsidRDefault="00A14797" w:rsidP="00A14797">
      <w:pPr>
        <w:ind w:firstLine="720"/>
        <w:rPr>
          <w:lang w:val="en-US"/>
        </w:rPr>
      </w:pPr>
      <w:r>
        <w:rPr>
          <w:lang w:val="en-US"/>
        </w:rPr>
        <w:t xml:space="preserve">In early generations, signatures of admixture swamps the footprints of selection which settles down in later generations. In later generations (21, 27, and 28), the </w:t>
      </w:r>
      <w:r w:rsidR="009A0426">
        <w:rPr>
          <w:lang w:val="en-US"/>
        </w:rPr>
        <w:t xml:space="preserve">genetic cluster representing the </w:t>
      </w:r>
      <w:r>
        <w:rPr>
          <w:lang w:val="en-US"/>
        </w:rPr>
        <w:t>inversion within Muller CD is repetitively exhibits signatures of selection against hybrids (positive beta values, and the 95% CIs don’t include zero)</w:t>
      </w:r>
      <w:r w:rsidR="006C0A33">
        <w:rPr>
          <w:lang w:val="en-US"/>
        </w:rPr>
        <w:t xml:space="preserve"> (</w:t>
      </w:r>
      <w:r w:rsidR="006C0A33" w:rsidRPr="00582975">
        <w:rPr>
          <w:lang w:val="en-US"/>
        </w:rPr>
        <w:t xml:space="preserve">Figure </w:t>
      </w:r>
      <w:r w:rsidR="00CF019C" w:rsidRPr="00582975">
        <w:rPr>
          <w:lang w:val="en-US"/>
        </w:rPr>
        <w:t>5</w:t>
      </w:r>
      <w:r w:rsidR="00B704BB" w:rsidRPr="00582975">
        <w:rPr>
          <w:lang w:val="en-US"/>
        </w:rPr>
        <w:t>, right</w:t>
      </w:r>
      <w:r w:rsidR="00B704BB">
        <w:rPr>
          <w:lang w:val="en-US"/>
        </w:rPr>
        <w:t xml:space="preserve"> panel</w:t>
      </w:r>
      <w:r w:rsidR="0078653D">
        <w:rPr>
          <w:lang w:val="en-US"/>
        </w:rPr>
        <w:t xml:space="preserve">, </w:t>
      </w:r>
      <w:r w:rsidR="0098307B">
        <w:rPr>
          <w:lang w:val="en-US"/>
        </w:rPr>
        <w:t>yellow</w:t>
      </w:r>
      <w:r w:rsidR="0078653D">
        <w:rPr>
          <w:lang w:val="en-US"/>
        </w:rPr>
        <w:t xml:space="preserve"> dots</w:t>
      </w:r>
      <w:r w:rsidR="007B5B3E">
        <w:rPr>
          <w:lang w:val="en-US"/>
        </w:rPr>
        <w:t>)</w:t>
      </w:r>
      <w:r>
        <w:rPr>
          <w:lang w:val="en-US"/>
        </w:rPr>
        <w:t xml:space="preserve">. </w:t>
      </w:r>
      <w:r w:rsidR="008F421C">
        <w:rPr>
          <w:lang w:val="en-US"/>
        </w:rPr>
        <w:t xml:space="preserve">The </w:t>
      </w:r>
      <w:r w:rsidR="006D7114">
        <w:rPr>
          <w:lang w:val="en-US"/>
        </w:rPr>
        <w:t xml:space="preserve">genetic cluster at the end of Muller CD </w:t>
      </w:r>
      <w:r w:rsidR="00EE3D44">
        <w:rPr>
          <w:lang w:val="en-US"/>
        </w:rPr>
        <w:t>and</w:t>
      </w:r>
      <w:r w:rsidR="00185A06">
        <w:rPr>
          <w:lang w:val="en-US"/>
        </w:rPr>
        <w:t xml:space="preserve"> a suit of </w:t>
      </w:r>
      <w:r w:rsidR="005C56A4">
        <w:rPr>
          <w:lang w:val="en-US"/>
        </w:rPr>
        <w:t xml:space="preserve">clusters towards the end of muller E </w:t>
      </w:r>
      <w:r w:rsidR="00EE3D44">
        <w:rPr>
          <w:lang w:val="en-US"/>
        </w:rPr>
        <w:t>exhibit alb-biased introgression</w:t>
      </w:r>
      <w:r w:rsidR="00357EBE">
        <w:rPr>
          <w:lang w:val="en-US"/>
        </w:rPr>
        <w:t xml:space="preserve"> (</w:t>
      </w:r>
      <w:r w:rsidR="00357EBE">
        <w:rPr>
          <w:lang w:val="en-US"/>
        </w:rPr>
        <w:t>Figure 5, left panel,</w:t>
      </w:r>
      <w:r w:rsidR="00357EBE">
        <w:rPr>
          <w:lang w:val="en-US"/>
        </w:rPr>
        <w:t xml:space="preserve"> yellow dots)</w:t>
      </w:r>
      <w:r w:rsidR="006332CF">
        <w:rPr>
          <w:lang w:val="en-US"/>
        </w:rPr>
        <w:t xml:space="preserve">, while the last genetic cluster of muller B </w:t>
      </w:r>
      <w:r w:rsidR="00192522">
        <w:rPr>
          <w:lang w:val="en-US"/>
        </w:rPr>
        <w:t>(</w:t>
      </w:r>
      <w:r w:rsidR="00E670E7">
        <w:rPr>
          <w:lang w:val="en-US"/>
        </w:rPr>
        <w:t>Figure 5, left panel</w:t>
      </w:r>
      <w:r w:rsidR="00E670E7">
        <w:rPr>
          <w:lang w:val="en-US"/>
        </w:rPr>
        <w:t xml:space="preserve">, </w:t>
      </w:r>
      <w:r w:rsidR="00E670E7">
        <w:rPr>
          <w:lang w:val="en-US"/>
        </w:rPr>
        <w:t>turquoise dots</w:t>
      </w:r>
      <w:r w:rsidR="00192522">
        <w:rPr>
          <w:lang w:val="en-US"/>
        </w:rPr>
        <w:t xml:space="preserve">) </w:t>
      </w:r>
      <w:r w:rsidR="00E80EFE">
        <w:rPr>
          <w:lang w:val="en-US"/>
        </w:rPr>
        <w:t xml:space="preserve">demonstrate </w:t>
      </w:r>
      <w:r w:rsidR="00CA228D">
        <w:rPr>
          <w:lang w:val="en-US"/>
        </w:rPr>
        <w:t>significant</w:t>
      </w:r>
      <w:r w:rsidR="00E80EFE">
        <w:rPr>
          <w:lang w:val="en-US"/>
        </w:rPr>
        <w:t xml:space="preserve"> nas-biased introgression. </w:t>
      </w:r>
    </w:p>
    <w:p w14:paraId="014D66A6" w14:textId="77777777" w:rsidR="00547346" w:rsidRPr="00212BC0" w:rsidRDefault="00547346" w:rsidP="00443258">
      <w:pPr>
        <w:rPr>
          <w:lang w:val="en-US"/>
        </w:rPr>
      </w:pPr>
    </w:p>
    <w:p w14:paraId="79C0CBF8" w14:textId="54C09AE9" w:rsidR="007D6A15" w:rsidRPr="00920014" w:rsidRDefault="008F712A" w:rsidP="00443258">
      <w:pPr>
        <w:rPr>
          <w:lang w:val="en-US"/>
        </w:rPr>
      </w:pPr>
      <w:r>
        <w:rPr>
          <w:noProof/>
          <w:lang w:val="en-US"/>
        </w:rPr>
        <w:drawing>
          <wp:inline distT="0" distB="0" distL="0" distR="0" wp14:anchorId="7C03BFEC" wp14:editId="4ADAEFF8">
            <wp:extent cx="10049691" cy="76543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49691" cy="7654300"/>
                    </a:xfrm>
                    <a:prstGeom prst="rect">
                      <a:avLst/>
                    </a:prstGeom>
                  </pic:spPr>
                </pic:pic>
              </a:graphicData>
            </a:graphic>
          </wp:inline>
        </w:drawing>
      </w:r>
    </w:p>
    <w:p w14:paraId="3DDE192E" w14:textId="280E4E42" w:rsidR="00443258" w:rsidRPr="00920014" w:rsidRDefault="00443258" w:rsidP="00443258">
      <w:pPr>
        <w:rPr>
          <w:lang w:val="en-US"/>
        </w:rPr>
      </w:pPr>
      <w:r w:rsidRPr="00920014">
        <w:rPr>
          <w:b/>
          <w:bCs/>
          <w:lang w:val="en-US"/>
        </w:rPr>
        <w:t>Figure 1</w:t>
      </w:r>
      <w:r w:rsidRPr="00920014">
        <w:rPr>
          <w:lang w:val="en-US"/>
        </w:rPr>
        <w:t xml:space="preserve"> </w:t>
      </w:r>
      <w:r w:rsidR="008F712A" w:rsidRPr="008F712A">
        <w:rPr>
          <w:b/>
          <w:bCs/>
          <w:lang w:val="en-US"/>
        </w:rPr>
        <w:t>Karyotypes and</w:t>
      </w:r>
      <w:r w:rsidR="008F712A">
        <w:rPr>
          <w:lang w:val="en-US"/>
        </w:rPr>
        <w:t xml:space="preserve"> </w:t>
      </w:r>
      <w:r w:rsidR="008F712A">
        <w:rPr>
          <w:b/>
          <w:bCs/>
          <w:lang w:val="en-US"/>
        </w:rPr>
        <w:t>a</w:t>
      </w:r>
      <w:r w:rsidR="008F712A" w:rsidRPr="008F712A">
        <w:rPr>
          <w:b/>
          <w:bCs/>
          <w:lang w:val="en-US"/>
        </w:rPr>
        <w:t>dmixture between albomicans and nasuta ancestry</w:t>
      </w:r>
      <w:r w:rsidR="00891B96">
        <w:rPr>
          <w:b/>
          <w:bCs/>
          <w:lang w:val="en-US"/>
        </w:rPr>
        <w:t>.</w:t>
      </w:r>
      <w:r w:rsidR="008F712A">
        <w:rPr>
          <w:lang w:val="en-US"/>
        </w:rPr>
        <w:t xml:space="preserve"> </w:t>
      </w:r>
      <w:r w:rsidR="008F712A" w:rsidRPr="004D62BB">
        <w:rPr>
          <w:b/>
          <w:bCs/>
          <w:lang w:val="en-US"/>
        </w:rPr>
        <w:t>A</w:t>
      </w:r>
      <w:r w:rsidR="008F3EE0" w:rsidRPr="008F3EE0">
        <w:rPr>
          <w:lang w:val="en-US"/>
        </w:rPr>
        <w:t>,</w:t>
      </w:r>
      <w:r w:rsidR="008F712A">
        <w:rPr>
          <w:lang w:val="en-US"/>
        </w:rPr>
        <w:t xml:space="preserve"> </w:t>
      </w:r>
      <w:r w:rsidR="005C2A14">
        <w:rPr>
          <w:lang w:val="en-US"/>
        </w:rPr>
        <w:t>k</w:t>
      </w:r>
      <w:r w:rsidR="008F3EE0">
        <w:rPr>
          <w:lang w:val="en-US"/>
        </w:rPr>
        <w:t>aryo</w:t>
      </w:r>
      <w:r w:rsidR="00B31E77">
        <w:rPr>
          <w:lang w:val="en-US"/>
        </w:rPr>
        <w:t>typ</w:t>
      </w:r>
      <w:r w:rsidR="008F3EE0">
        <w:rPr>
          <w:lang w:val="en-US"/>
        </w:rPr>
        <w:t>es of alb and nas</w:t>
      </w:r>
      <w:r w:rsidR="00204A34">
        <w:rPr>
          <w:lang w:val="en-US"/>
        </w:rPr>
        <w:t>, in which the Muller CD and Muller A</w:t>
      </w:r>
      <w:r w:rsidR="00CA552C">
        <w:rPr>
          <w:lang w:val="en-US"/>
        </w:rPr>
        <w:t xml:space="preserve"> that</w:t>
      </w:r>
      <w:r w:rsidR="00AB42EE">
        <w:rPr>
          <w:lang w:val="en-US"/>
        </w:rPr>
        <w:t xml:space="preserve"> are separate in nas, are</w:t>
      </w:r>
      <w:r w:rsidR="00204A34">
        <w:rPr>
          <w:lang w:val="en-US"/>
        </w:rPr>
        <w:t xml:space="preserve"> </w:t>
      </w:r>
      <w:r w:rsidR="00204A34">
        <w:rPr>
          <w:lang w:val="en-US"/>
        </w:rPr>
        <w:lastRenderedPageBreak/>
        <w:t>fused in alb forming neo-X or neo-Y</w:t>
      </w:r>
      <w:r w:rsidR="003E399E">
        <w:rPr>
          <w:lang w:val="en-US"/>
        </w:rPr>
        <w:t>.</w:t>
      </w:r>
      <w:r w:rsidR="008F3EE0">
        <w:rPr>
          <w:lang w:val="en-US"/>
        </w:rPr>
        <w:t xml:space="preserve"> </w:t>
      </w:r>
      <w:r w:rsidR="008F3EE0" w:rsidRPr="008F3EE0">
        <w:rPr>
          <w:b/>
          <w:bCs/>
          <w:lang w:val="en-US"/>
        </w:rPr>
        <w:t>B</w:t>
      </w:r>
      <w:r w:rsidR="008F3EE0">
        <w:rPr>
          <w:lang w:val="en-US"/>
        </w:rPr>
        <w:t xml:space="preserve">, </w:t>
      </w:r>
      <w:r w:rsidR="00ED38D0">
        <w:rPr>
          <w:lang w:val="en-US"/>
        </w:rPr>
        <w:t xml:space="preserve">Ancestry-HMM haplotypes of </w:t>
      </w:r>
      <w:r>
        <w:rPr>
          <w:lang w:val="en-US"/>
        </w:rPr>
        <w:t>haplotypes</w:t>
      </w:r>
      <w:r w:rsidRPr="00920014">
        <w:rPr>
          <w:lang w:val="en-US"/>
        </w:rPr>
        <w:t xml:space="preserve"> (in columns) in hybrids of various generations (rows). </w:t>
      </w:r>
      <w:r w:rsidR="00237861">
        <w:rPr>
          <w:lang w:val="en-US"/>
        </w:rPr>
        <w:t xml:space="preserve">The turquoise and royal blue respectively represents homozygous nasuta and albomicans genotype, and the heterozygous genotypes are represented by </w:t>
      </w:r>
      <w:r w:rsidR="00D80B88">
        <w:rPr>
          <w:lang w:val="en-US"/>
        </w:rPr>
        <w:t>pale blue.</w:t>
      </w:r>
      <w:r w:rsidR="0044303F">
        <w:rPr>
          <w:lang w:val="en-US"/>
        </w:rPr>
        <w:t xml:space="preserve"> </w:t>
      </w:r>
    </w:p>
    <w:p w14:paraId="2BD33816" w14:textId="058C4A67" w:rsidR="00CB43CC" w:rsidRDefault="00BE1880" w:rsidP="00084C12">
      <w:pPr>
        <w:rPr>
          <w:lang w:val="en-US" w:eastAsia="zh-TW"/>
        </w:rPr>
      </w:pPr>
      <w:r>
        <w:rPr>
          <w:noProof/>
          <w:lang w:val="en-US" w:eastAsia="zh-TW"/>
        </w:rPr>
        <w:drawing>
          <wp:inline distT="0" distB="0" distL="0" distR="0" wp14:anchorId="720EFCF3" wp14:editId="121643B2">
            <wp:extent cx="5943600" cy="3397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34543B8A" w14:textId="1036A40E" w:rsidR="00D51E8F" w:rsidRPr="00920014" w:rsidRDefault="00D51E8F" w:rsidP="00084C12">
      <w:pPr>
        <w:rPr>
          <w:lang w:val="en-US"/>
        </w:rPr>
      </w:pPr>
      <w:r w:rsidRPr="00920014">
        <w:rPr>
          <w:b/>
          <w:bCs/>
          <w:lang w:val="en-US"/>
        </w:rPr>
        <w:t>Figure</w:t>
      </w:r>
      <w:r w:rsidR="00FF0418" w:rsidRPr="00920014">
        <w:rPr>
          <w:b/>
          <w:bCs/>
          <w:lang w:val="en-US"/>
        </w:rPr>
        <w:t xml:space="preserve"> 2</w:t>
      </w:r>
      <w:r w:rsidRPr="00920014">
        <w:rPr>
          <w:b/>
          <w:bCs/>
          <w:lang w:val="en-US"/>
        </w:rPr>
        <w:t xml:space="preserve"> </w:t>
      </w:r>
      <w:r w:rsidR="00D922A3">
        <w:rPr>
          <w:b/>
          <w:bCs/>
          <w:lang w:val="en-US"/>
        </w:rPr>
        <w:t xml:space="preserve">Muller CD haplotypes </w:t>
      </w:r>
      <w:r w:rsidR="000A341F">
        <w:rPr>
          <w:b/>
          <w:bCs/>
          <w:lang w:val="en-US"/>
        </w:rPr>
        <w:t>female</w:t>
      </w:r>
      <w:r w:rsidR="003745AE">
        <w:rPr>
          <w:b/>
          <w:bCs/>
          <w:lang w:val="en-US"/>
        </w:rPr>
        <w:t xml:space="preserve"> </w:t>
      </w:r>
      <w:r w:rsidR="000B0816">
        <w:rPr>
          <w:b/>
          <w:bCs/>
          <w:lang w:val="en-US"/>
        </w:rPr>
        <w:t xml:space="preserve">(A) </w:t>
      </w:r>
      <w:r w:rsidR="000A341F">
        <w:rPr>
          <w:b/>
          <w:bCs/>
          <w:lang w:val="en-US"/>
        </w:rPr>
        <w:t>and male</w:t>
      </w:r>
      <w:r w:rsidR="003745AE">
        <w:rPr>
          <w:b/>
          <w:bCs/>
          <w:lang w:val="en-US"/>
        </w:rPr>
        <w:t xml:space="preserve"> </w:t>
      </w:r>
      <w:r w:rsidR="000B0816">
        <w:rPr>
          <w:b/>
          <w:bCs/>
          <w:lang w:val="en-US"/>
        </w:rPr>
        <w:t xml:space="preserve">(B) </w:t>
      </w:r>
      <w:r w:rsidR="003745AE">
        <w:rPr>
          <w:b/>
          <w:bCs/>
          <w:lang w:val="en-US"/>
        </w:rPr>
        <w:t>hybrids sampled from different generation</w:t>
      </w:r>
      <w:r w:rsidR="000A341F">
        <w:rPr>
          <w:b/>
          <w:bCs/>
          <w:lang w:val="en-US"/>
        </w:rPr>
        <w:t xml:space="preserve">. </w:t>
      </w:r>
    </w:p>
    <w:p w14:paraId="79183B4B" w14:textId="3B4819C7" w:rsidR="00300071" w:rsidRPr="00920014" w:rsidRDefault="00350A17" w:rsidP="0099136D">
      <w:pPr>
        <w:jc w:val="center"/>
        <w:rPr>
          <w:lang w:val="en-US" w:eastAsia="zh-TW"/>
        </w:rPr>
      </w:pPr>
      <w:r>
        <w:rPr>
          <w:noProof/>
          <w:lang w:val="en-US" w:eastAsia="zh-TW"/>
        </w:rPr>
        <w:drawing>
          <wp:inline distT="0" distB="0" distL="0" distR="0" wp14:anchorId="5811B119" wp14:editId="0653A07F">
            <wp:extent cx="5943600" cy="3511550"/>
            <wp:effectExtent l="0" t="0" r="0" b="635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3B046437" w14:textId="4AC88AFA" w:rsidR="008F372E" w:rsidRPr="007B6777" w:rsidRDefault="008D5BE6" w:rsidP="008F372E">
      <w:pPr>
        <w:rPr>
          <w:lang w:val="en-US"/>
        </w:rPr>
      </w:pPr>
      <w:r w:rsidRPr="00C101EE">
        <w:rPr>
          <w:b/>
          <w:bCs/>
          <w:lang w:val="en-US"/>
        </w:rPr>
        <w:lastRenderedPageBreak/>
        <w:t>Figure</w:t>
      </w:r>
      <w:r w:rsidR="00D41481" w:rsidRPr="00C101EE">
        <w:rPr>
          <w:b/>
          <w:bCs/>
          <w:lang w:val="en-US"/>
        </w:rPr>
        <w:t xml:space="preserve"> 3</w:t>
      </w:r>
      <w:r w:rsidRPr="00920014">
        <w:rPr>
          <w:lang w:val="en-US"/>
        </w:rPr>
        <w:t xml:space="preserve"> </w:t>
      </w:r>
      <w:r w:rsidR="008F372E" w:rsidRPr="00141A2F">
        <w:rPr>
          <w:b/>
          <w:bCs/>
          <w:lang w:val="en-US"/>
        </w:rPr>
        <w:t xml:space="preserve">Chromosome-specific </w:t>
      </w:r>
      <w:r w:rsidR="007B6777">
        <w:rPr>
          <w:b/>
          <w:bCs/>
          <w:lang w:val="en-US"/>
        </w:rPr>
        <w:t xml:space="preserve">admixture patterns. </w:t>
      </w:r>
      <w:r w:rsidR="007B6777">
        <w:rPr>
          <w:lang w:val="en-US"/>
        </w:rPr>
        <w:t>The triangle plot with admixture proportion (pure nas =0, pure alb =1) on the x-axis and heterozygosity in different chromosome on the y-axis is variable in different muller element. In particular within Muller CD</w:t>
      </w:r>
      <w:r w:rsidR="007E23D3">
        <w:rPr>
          <w:lang w:val="en-US"/>
        </w:rPr>
        <w:t>,</w:t>
      </w:r>
      <w:r w:rsidR="007B6777">
        <w:rPr>
          <w:lang w:val="en-US"/>
        </w:rPr>
        <w:t xml:space="preserve"> alb-biased backcrossing is prevalent</w:t>
      </w:r>
      <w:r w:rsidR="007E23D3">
        <w:rPr>
          <w:lang w:val="en-US"/>
        </w:rPr>
        <w:t xml:space="preserve">, while the same hybrids appear to be more admixed in other Muller elements. </w:t>
      </w:r>
    </w:p>
    <w:p w14:paraId="54951C71" w14:textId="14CBDF47" w:rsidR="00AE0616" w:rsidRDefault="004B2A3B" w:rsidP="00084C12">
      <w:pPr>
        <w:rPr>
          <w:lang w:val="en-US"/>
        </w:rPr>
      </w:pPr>
      <w:r>
        <w:rPr>
          <w:noProof/>
          <w:lang w:val="en-US"/>
        </w:rPr>
        <w:drawing>
          <wp:inline distT="0" distB="0" distL="0" distR="0" wp14:anchorId="6C415373" wp14:editId="433A9F58">
            <wp:extent cx="5943600" cy="4900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5943600" cy="4900295"/>
                    </a:xfrm>
                    <a:prstGeom prst="rect">
                      <a:avLst/>
                    </a:prstGeom>
                  </pic:spPr>
                </pic:pic>
              </a:graphicData>
            </a:graphic>
          </wp:inline>
        </w:drawing>
      </w:r>
    </w:p>
    <w:p w14:paraId="29424933" w14:textId="5F89D77A" w:rsidR="0016324F" w:rsidRPr="00150761" w:rsidRDefault="00AE0616" w:rsidP="0016324F">
      <w:pPr>
        <w:rPr>
          <w:lang w:val="en-US"/>
        </w:rPr>
      </w:pPr>
      <w:r w:rsidRPr="001C3C3B">
        <w:rPr>
          <w:b/>
          <w:bCs/>
          <w:lang w:val="en-US"/>
        </w:rPr>
        <w:t>Figure 4</w:t>
      </w:r>
      <w:r w:rsidRPr="000140AF">
        <w:rPr>
          <w:b/>
          <w:bCs/>
          <w:lang w:val="en-US"/>
        </w:rPr>
        <w:t xml:space="preserve"> </w:t>
      </w:r>
      <w:r w:rsidR="000336A5" w:rsidRPr="00413AEF">
        <w:rPr>
          <w:b/>
          <w:bCs/>
          <w:lang w:val="en-US"/>
        </w:rPr>
        <w:t xml:space="preserve">Neo-sex chromosome </w:t>
      </w:r>
      <w:r w:rsidR="00EC3374" w:rsidRPr="00413AEF">
        <w:rPr>
          <w:b/>
          <w:bCs/>
          <w:lang w:val="en-US"/>
        </w:rPr>
        <w:t>inheritance</w:t>
      </w:r>
      <w:r w:rsidR="0052179C">
        <w:rPr>
          <w:b/>
          <w:bCs/>
          <w:lang w:val="en-US"/>
        </w:rPr>
        <w:t xml:space="preserve"> underpins</w:t>
      </w:r>
      <w:r w:rsidR="00EC3374" w:rsidRPr="00413AEF">
        <w:rPr>
          <w:b/>
          <w:bCs/>
          <w:lang w:val="en-US"/>
        </w:rPr>
        <w:t xml:space="preserve"> alb-biased introgression</w:t>
      </w:r>
      <w:r w:rsidR="00413AEF">
        <w:rPr>
          <w:lang w:val="en-US"/>
        </w:rPr>
        <w:t xml:space="preserve"> </w:t>
      </w:r>
      <w:r w:rsidR="00413AEF" w:rsidRPr="00B80349">
        <w:rPr>
          <w:b/>
          <w:bCs/>
          <w:lang w:val="en-US"/>
        </w:rPr>
        <w:t>A</w:t>
      </w:r>
      <w:r w:rsidR="00B80349">
        <w:rPr>
          <w:lang w:val="en-US"/>
        </w:rPr>
        <w:t xml:space="preserve">, </w:t>
      </w:r>
      <w:r w:rsidR="00577ABD">
        <w:rPr>
          <w:lang w:val="en-US"/>
        </w:rPr>
        <w:t xml:space="preserve">Muller CD </w:t>
      </w:r>
      <w:r w:rsidR="00292203">
        <w:rPr>
          <w:lang w:val="en-US"/>
        </w:rPr>
        <w:t xml:space="preserve">harbors </w:t>
      </w:r>
      <w:r w:rsidR="0049773E">
        <w:rPr>
          <w:lang w:val="en-US"/>
        </w:rPr>
        <w:t>barrier</w:t>
      </w:r>
      <w:r w:rsidR="00220D0E">
        <w:rPr>
          <w:lang w:val="en-US"/>
        </w:rPr>
        <w:t xml:space="preserve"> </w:t>
      </w:r>
      <w:r w:rsidR="0049773E">
        <w:rPr>
          <w:lang w:val="en-US"/>
        </w:rPr>
        <w:t xml:space="preserve">effect and alb-biased </w:t>
      </w:r>
      <w:r w:rsidR="00292203">
        <w:rPr>
          <w:lang w:val="en-US"/>
        </w:rPr>
        <w:t>introgression</w:t>
      </w:r>
      <w:r w:rsidR="00B80349">
        <w:rPr>
          <w:lang w:val="en-US"/>
        </w:rPr>
        <w:t xml:space="preserve"> than the rest of the genome. Muller CD demonstrates less ancestry turnovers per site (</w:t>
      </w:r>
      <w:r w:rsidR="00B80349">
        <w:rPr>
          <w:b/>
          <w:bCs/>
          <w:lang w:val="en-US"/>
        </w:rPr>
        <w:t>B</w:t>
      </w:r>
      <w:r w:rsidR="00B80349">
        <w:rPr>
          <w:lang w:val="en-US"/>
        </w:rPr>
        <w:t>) and greater alb-biased introgression (</w:t>
      </w:r>
      <w:r w:rsidR="007B3D1E">
        <w:rPr>
          <w:lang w:val="en-US"/>
        </w:rPr>
        <w:t xml:space="preserve">corrected for admixture, </w:t>
      </w:r>
      <w:r w:rsidR="00B80349" w:rsidRPr="00B80349">
        <w:rPr>
          <w:b/>
          <w:bCs/>
          <w:lang w:val="en-US"/>
        </w:rPr>
        <w:t>C</w:t>
      </w:r>
      <w:r w:rsidR="00B80349">
        <w:rPr>
          <w:lang w:val="en-US"/>
        </w:rPr>
        <w:t xml:space="preserve">) than Muller A, B, and E. </w:t>
      </w:r>
      <w:r w:rsidR="00150761">
        <w:rPr>
          <w:b/>
          <w:bCs/>
          <w:lang w:val="en-US"/>
        </w:rPr>
        <w:t>D</w:t>
      </w:r>
      <w:r w:rsidR="006E7E8C">
        <w:rPr>
          <w:lang w:val="en-US"/>
        </w:rPr>
        <w:t>,</w:t>
      </w:r>
      <w:r w:rsidR="00150761">
        <w:rPr>
          <w:lang w:val="en-US"/>
        </w:rPr>
        <w:t xml:space="preserve"> There was greater alb</w:t>
      </w:r>
      <w:r w:rsidR="004922E6">
        <w:rPr>
          <w:lang w:val="en-US"/>
        </w:rPr>
        <w:t>-biased</w:t>
      </w:r>
      <w:r w:rsidR="00150761">
        <w:rPr>
          <w:lang w:val="en-US"/>
        </w:rPr>
        <w:t xml:space="preserve"> introgression</w:t>
      </w:r>
      <w:r w:rsidR="001B0D47">
        <w:rPr>
          <w:lang w:val="en-US"/>
        </w:rPr>
        <w:t xml:space="preserve"> (controlling for admixture)</w:t>
      </w:r>
      <w:r w:rsidR="004B68B3">
        <w:rPr>
          <w:lang w:val="en-US"/>
        </w:rPr>
        <w:t xml:space="preserve"> </w:t>
      </w:r>
      <w:r w:rsidR="00101BDB">
        <w:rPr>
          <w:lang w:val="en-US"/>
        </w:rPr>
        <w:t>with</w:t>
      </w:r>
      <w:r w:rsidR="00621ACF">
        <w:rPr>
          <w:lang w:val="en-US"/>
        </w:rPr>
        <w:t xml:space="preserve">in </w:t>
      </w:r>
      <w:r w:rsidR="004922E6">
        <w:rPr>
          <w:lang w:val="en-US"/>
        </w:rPr>
        <w:t xml:space="preserve">Muller CD in individuals with (neo-X, </w:t>
      </w:r>
      <w:r w:rsidR="004922E6">
        <w:rPr>
          <w:lang w:val="en-US"/>
        </w:rPr>
        <w:t>neo-X</w:t>
      </w:r>
      <w:r w:rsidR="004922E6">
        <w:rPr>
          <w:lang w:val="en-US"/>
        </w:rPr>
        <w:t xml:space="preserve">),  </w:t>
      </w:r>
      <w:r w:rsidR="004922E6">
        <w:rPr>
          <w:lang w:val="en-US"/>
        </w:rPr>
        <w:t>(neo-X, neo-</w:t>
      </w:r>
      <w:r w:rsidR="005006D7">
        <w:rPr>
          <w:lang w:val="en-US"/>
        </w:rPr>
        <w:t>Y</w:t>
      </w:r>
      <w:r w:rsidR="004922E6">
        <w:rPr>
          <w:lang w:val="en-US"/>
        </w:rPr>
        <w:t>)</w:t>
      </w:r>
      <w:r w:rsidR="004B2A3B">
        <w:rPr>
          <w:lang w:val="en-US"/>
        </w:rPr>
        <w:t xml:space="preserve"> </w:t>
      </w:r>
      <w:r w:rsidR="000365CB">
        <w:rPr>
          <w:lang w:val="en-US"/>
        </w:rPr>
        <w:t xml:space="preserve">than </w:t>
      </w:r>
      <w:r w:rsidR="004B2A3B">
        <w:rPr>
          <w:lang w:val="en-US"/>
        </w:rPr>
        <w:t>individuals with other</w:t>
      </w:r>
      <w:r w:rsidR="00B7261D">
        <w:rPr>
          <w:lang w:val="en-US"/>
        </w:rPr>
        <w:t xml:space="preserve"> Muller CD</w:t>
      </w:r>
      <w:r w:rsidR="004B2A3B">
        <w:rPr>
          <w:lang w:val="en-US"/>
        </w:rPr>
        <w:t xml:space="preserve"> haplotypes</w:t>
      </w:r>
      <w:r w:rsidR="009032AA">
        <w:rPr>
          <w:lang w:val="en-US"/>
        </w:rPr>
        <w:t>, but not for the rest of the genome</w:t>
      </w:r>
      <w:r w:rsidR="0040507B">
        <w:rPr>
          <w:lang w:val="en-US"/>
        </w:rPr>
        <w:t xml:space="preserve"> (</w:t>
      </w:r>
      <w:r w:rsidR="0040507B">
        <w:rPr>
          <w:b/>
          <w:bCs/>
          <w:lang w:val="en-US"/>
        </w:rPr>
        <w:t>E</w:t>
      </w:r>
      <w:r w:rsidR="0040507B" w:rsidRPr="0040507B">
        <w:rPr>
          <w:lang w:val="en-US"/>
        </w:rPr>
        <w:t>)</w:t>
      </w:r>
      <w:r w:rsidR="0040507B">
        <w:rPr>
          <w:lang w:val="en-US"/>
        </w:rPr>
        <w:t xml:space="preserve">. </w:t>
      </w:r>
      <w:r w:rsidR="009032AA">
        <w:rPr>
          <w:lang w:val="en-US"/>
        </w:rPr>
        <w:t xml:space="preserve"> (</w:t>
      </w:r>
      <w:r w:rsidR="0040507B">
        <w:rPr>
          <w:b/>
          <w:bCs/>
          <w:lang w:val="en-US"/>
        </w:rPr>
        <w:t>F</w:t>
      </w:r>
      <w:r w:rsidR="004B68B3">
        <w:rPr>
          <w:lang w:val="en-US"/>
        </w:rPr>
        <w:t>)</w:t>
      </w:r>
      <w:r w:rsidR="004C7BF5">
        <w:rPr>
          <w:lang w:val="en-US"/>
        </w:rPr>
        <w:t xml:space="preserve"> There was greater haplotype</w:t>
      </w:r>
      <w:r w:rsidR="000E15B4">
        <w:rPr>
          <w:lang w:val="en-US"/>
        </w:rPr>
        <w:t xml:space="preserve"> switches</w:t>
      </w:r>
      <w:r w:rsidR="002E7B67">
        <w:rPr>
          <w:lang w:val="en-US"/>
        </w:rPr>
        <w:t xml:space="preserve"> (controll</w:t>
      </w:r>
      <w:r w:rsidR="004C7BF5">
        <w:rPr>
          <w:lang w:val="en-US"/>
        </w:rPr>
        <w:t>ing</w:t>
      </w:r>
      <w:r w:rsidR="002E7B67">
        <w:rPr>
          <w:lang w:val="en-US"/>
        </w:rPr>
        <w:t xml:space="preserve"> for admixture</w:t>
      </w:r>
      <w:r w:rsidR="004C7BF5">
        <w:rPr>
          <w:lang w:val="en-US"/>
        </w:rPr>
        <w:t>)</w:t>
      </w:r>
      <w:r w:rsidR="00B01530">
        <w:rPr>
          <w:lang w:val="en-US"/>
        </w:rPr>
        <w:t xml:space="preserve"> within Muller CD</w:t>
      </w:r>
      <w:r w:rsidR="00556F1F">
        <w:rPr>
          <w:lang w:val="en-US"/>
        </w:rPr>
        <w:t xml:space="preserve"> </w:t>
      </w:r>
      <w:r w:rsidR="00B01530">
        <w:rPr>
          <w:lang w:val="en-US"/>
        </w:rPr>
        <w:t xml:space="preserve">in individuals with (nas, neoY) haplotype </w:t>
      </w:r>
      <w:r w:rsidR="00756655">
        <w:rPr>
          <w:lang w:val="en-US"/>
        </w:rPr>
        <w:t>than individuals with other haplotypes.</w:t>
      </w:r>
      <w:r w:rsidR="002E7B67">
        <w:rPr>
          <w:lang w:val="en-US"/>
        </w:rPr>
        <w:t xml:space="preserve"> </w:t>
      </w:r>
      <w:r w:rsidR="00B753FA">
        <w:rPr>
          <w:lang w:val="en-US"/>
        </w:rPr>
        <w:t>(</w:t>
      </w:r>
      <w:r w:rsidR="00B753FA">
        <w:rPr>
          <w:b/>
          <w:bCs/>
          <w:lang w:val="en-US"/>
        </w:rPr>
        <w:t>G</w:t>
      </w:r>
      <w:r w:rsidR="00B753FA">
        <w:rPr>
          <w:lang w:val="en-US"/>
        </w:rPr>
        <w:t>)</w:t>
      </w:r>
      <w:r w:rsidR="002536AD">
        <w:rPr>
          <w:lang w:val="en-US"/>
        </w:rPr>
        <w:t xml:space="preserve"> In the rest of the genome, </w:t>
      </w:r>
      <w:r w:rsidR="00EE5695">
        <w:rPr>
          <w:lang w:val="en-US"/>
        </w:rPr>
        <w:t xml:space="preserve">individuals with (neo-X, neo-X) haplotype </w:t>
      </w:r>
      <w:r w:rsidR="003F68A9">
        <w:rPr>
          <w:lang w:val="en-US"/>
        </w:rPr>
        <w:t xml:space="preserve">exhibited more </w:t>
      </w:r>
      <w:r w:rsidR="00B3753C">
        <w:rPr>
          <w:lang w:val="en-US"/>
        </w:rPr>
        <w:t xml:space="preserve">ancestry switches </w:t>
      </w:r>
      <w:r w:rsidR="00F306A2">
        <w:rPr>
          <w:lang w:val="en-US"/>
        </w:rPr>
        <w:t>than individuals with other haplotype.</w:t>
      </w:r>
      <w:r w:rsidR="00FD56C1">
        <w:rPr>
          <w:lang w:val="en-US"/>
        </w:rPr>
        <w:t xml:space="preserve"> </w:t>
      </w:r>
      <w:r w:rsidR="00CB5FB8" w:rsidRPr="00CB5FB8">
        <w:rPr>
          <w:b/>
          <w:bCs/>
          <w:lang w:val="en-US"/>
        </w:rPr>
        <w:t>D</w:t>
      </w:r>
      <w:r w:rsidR="00CB5FB8">
        <w:rPr>
          <w:lang w:val="en-US"/>
        </w:rPr>
        <w:t>-</w:t>
      </w:r>
      <w:r w:rsidR="004B2A3B">
        <w:rPr>
          <w:b/>
          <w:bCs/>
          <w:lang w:val="en-US"/>
        </w:rPr>
        <w:t>G</w:t>
      </w:r>
      <w:r w:rsidR="00CB5FB8">
        <w:rPr>
          <w:lang w:val="en-US"/>
        </w:rPr>
        <w:t xml:space="preserve">, The letters “A-C” </w:t>
      </w:r>
      <w:r w:rsidR="00930E4B">
        <w:rPr>
          <w:lang w:val="en-US"/>
        </w:rPr>
        <w:t xml:space="preserve">on the plots </w:t>
      </w:r>
      <w:r w:rsidR="00437AA1">
        <w:rPr>
          <w:lang w:val="en-US"/>
        </w:rPr>
        <w:t>delineate</w:t>
      </w:r>
      <w:r w:rsidR="00CB5FB8">
        <w:rPr>
          <w:lang w:val="en-US"/>
        </w:rPr>
        <w:t xml:space="preserve"> significantly </w:t>
      </w:r>
      <w:r w:rsidR="00437AA1">
        <w:rPr>
          <w:lang w:val="en-US"/>
        </w:rPr>
        <w:t xml:space="preserve">different </w:t>
      </w:r>
      <w:r w:rsidR="00113F17">
        <w:rPr>
          <w:lang w:val="en-US"/>
        </w:rPr>
        <w:t>(</w:t>
      </w:r>
      <w:r w:rsidR="00113F17" w:rsidRPr="00113F17">
        <w:rPr>
          <w:i/>
          <w:iCs/>
          <w:lang w:val="en-US"/>
        </w:rPr>
        <w:t xml:space="preserve">p </w:t>
      </w:r>
      <w:r w:rsidR="00113F17">
        <w:rPr>
          <w:lang w:val="en-US"/>
        </w:rPr>
        <w:t xml:space="preserve">&lt; 0.05) </w:t>
      </w:r>
      <w:r w:rsidR="00437AA1">
        <w:rPr>
          <w:lang w:val="en-US"/>
        </w:rPr>
        <w:t>groups</w:t>
      </w:r>
      <w:r w:rsidR="00A00827">
        <w:rPr>
          <w:lang w:val="en-US"/>
        </w:rPr>
        <w:t>, otherwise “N.S.” indicates no significant difference was observed among groups.</w:t>
      </w:r>
    </w:p>
    <w:p w14:paraId="69692A71" w14:textId="20254329" w:rsidR="00DB7516" w:rsidRPr="00920014" w:rsidRDefault="00621ACF" w:rsidP="00084C12">
      <w:pPr>
        <w:rPr>
          <w:lang w:val="en-US"/>
        </w:rPr>
      </w:pPr>
      <w:r>
        <w:rPr>
          <w:noProof/>
          <w:lang w:val="en-US"/>
        </w:rPr>
        <w:lastRenderedPageBreak/>
        <w:drawing>
          <wp:inline distT="0" distB="0" distL="0" distR="0" wp14:anchorId="508E4E8A" wp14:editId="21917485">
            <wp:extent cx="7076762" cy="2516777"/>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2637" t="8161"/>
                    <a:stretch/>
                  </pic:blipFill>
                  <pic:spPr bwMode="auto">
                    <a:xfrm>
                      <a:off x="0" y="0"/>
                      <a:ext cx="7080533" cy="2518118"/>
                    </a:xfrm>
                    <a:prstGeom prst="rect">
                      <a:avLst/>
                    </a:prstGeom>
                    <a:ln>
                      <a:noFill/>
                    </a:ln>
                    <a:extLst>
                      <a:ext uri="{53640926-AAD7-44D8-BBD7-CCE9431645EC}">
                        <a14:shadowObscured xmlns:a14="http://schemas.microsoft.com/office/drawing/2010/main"/>
                      </a:ext>
                    </a:extLst>
                  </pic:spPr>
                </pic:pic>
              </a:graphicData>
            </a:graphic>
          </wp:inline>
        </w:drawing>
      </w:r>
    </w:p>
    <w:p w14:paraId="170878A4" w14:textId="20673433" w:rsidR="00F63822" w:rsidRDefault="00F63822" w:rsidP="00084C12">
      <w:pPr>
        <w:rPr>
          <w:lang w:val="en-US"/>
        </w:rPr>
      </w:pPr>
    </w:p>
    <w:p w14:paraId="05249D58" w14:textId="3F62A149" w:rsidR="002D3136" w:rsidRPr="007058E0" w:rsidRDefault="002D3136" w:rsidP="00084C12">
      <w:pPr>
        <w:rPr>
          <w:lang w:val="en-US"/>
        </w:rPr>
      </w:pPr>
      <w:r w:rsidRPr="002D3136">
        <w:rPr>
          <w:b/>
          <w:bCs/>
          <w:lang w:val="en-US"/>
        </w:rPr>
        <w:t xml:space="preserve">Figure 5 </w:t>
      </w:r>
      <w:r w:rsidR="005A5915" w:rsidRPr="003D4019">
        <w:rPr>
          <w:b/>
          <w:bCs/>
          <w:lang w:val="en-US"/>
        </w:rPr>
        <w:t xml:space="preserve">Cross-generational barrier effects and </w:t>
      </w:r>
      <w:r w:rsidR="004D2E7B" w:rsidRPr="003D4019">
        <w:rPr>
          <w:b/>
          <w:bCs/>
          <w:lang w:val="en-US"/>
        </w:rPr>
        <w:t>ancestry advantage</w:t>
      </w:r>
      <w:r w:rsidR="00CE12C6">
        <w:rPr>
          <w:b/>
          <w:bCs/>
          <w:lang w:val="en-US"/>
        </w:rPr>
        <w:t xml:space="preserve"> at genetic clusters</w:t>
      </w:r>
      <w:r w:rsidR="000E37F5">
        <w:rPr>
          <w:b/>
          <w:bCs/>
          <w:lang w:val="en-US"/>
        </w:rPr>
        <w:t>.</w:t>
      </w:r>
      <w:r w:rsidR="004D2E7B">
        <w:rPr>
          <w:lang w:val="en-US"/>
        </w:rPr>
        <w:t xml:space="preserve"> </w:t>
      </w:r>
      <w:r w:rsidR="00D44301">
        <w:rPr>
          <w:lang w:val="en-US"/>
        </w:rPr>
        <w:t>The</w:t>
      </w:r>
      <w:r w:rsidR="00E005C8">
        <w:rPr>
          <w:lang w:val="en-US"/>
        </w:rPr>
        <w:t xml:space="preserve"> plots demonstrate</w:t>
      </w:r>
      <w:r w:rsidR="00D44301">
        <w:rPr>
          <w:lang w:val="en-US"/>
        </w:rPr>
        <w:t xml:space="preserve"> estimates </w:t>
      </w:r>
      <w:r w:rsidR="0051228D">
        <w:rPr>
          <w:lang w:val="en-US"/>
        </w:rPr>
        <w:t xml:space="preserve">(surrounded by 95% CI) </w:t>
      </w:r>
      <w:r w:rsidR="00D44301">
        <w:rPr>
          <w:lang w:val="en-US"/>
        </w:rPr>
        <w:t>of alpha and</w:t>
      </w:r>
      <w:r w:rsidR="006925C4">
        <w:rPr>
          <w:lang w:val="en-US"/>
        </w:rPr>
        <w:t>/or</w:t>
      </w:r>
      <w:r w:rsidR="00D44301">
        <w:rPr>
          <w:lang w:val="en-US"/>
        </w:rPr>
        <w:t xml:space="preserve"> beta </w:t>
      </w:r>
      <w:r w:rsidR="009A218C">
        <w:rPr>
          <w:lang w:val="en-US"/>
        </w:rPr>
        <w:t xml:space="preserve">genomic cline </w:t>
      </w:r>
      <w:r w:rsidR="00D44301">
        <w:rPr>
          <w:lang w:val="en-US"/>
        </w:rPr>
        <w:t xml:space="preserve">parameters across </w:t>
      </w:r>
      <w:r w:rsidR="00903FC0">
        <w:rPr>
          <w:lang w:val="en-US"/>
        </w:rPr>
        <w:t>K</w:t>
      </w:r>
      <w:r w:rsidR="00834D90">
        <w:rPr>
          <w:lang w:val="en-US"/>
        </w:rPr>
        <w:t>-</w:t>
      </w:r>
      <w:r w:rsidR="00903FC0">
        <w:rPr>
          <w:lang w:val="en-US"/>
        </w:rPr>
        <w:t xml:space="preserve">means </w:t>
      </w:r>
      <w:r w:rsidR="00D44301">
        <w:rPr>
          <w:lang w:val="en-US"/>
        </w:rPr>
        <w:t xml:space="preserve">genetic clusters in the genome </w:t>
      </w:r>
      <w:r w:rsidR="009A218C">
        <w:rPr>
          <w:lang w:val="en-US"/>
        </w:rPr>
        <w:t xml:space="preserve">in later generations </w:t>
      </w:r>
      <w:r w:rsidR="00740AB2">
        <w:rPr>
          <w:lang w:val="en-US"/>
        </w:rPr>
        <w:t xml:space="preserve">(21, 27, and 28) </w:t>
      </w:r>
      <w:r w:rsidR="009A218C">
        <w:rPr>
          <w:lang w:val="en-US"/>
        </w:rPr>
        <w:t>of hybrids. A g</w:t>
      </w:r>
      <w:r w:rsidR="00FF2B2D" w:rsidRPr="00FF2B2D">
        <w:rPr>
          <w:lang w:val="en-US"/>
        </w:rPr>
        <w:t xml:space="preserve">enetic </w:t>
      </w:r>
      <w:r w:rsidR="00FF2B2D">
        <w:rPr>
          <w:lang w:val="en-US"/>
        </w:rPr>
        <w:t xml:space="preserve">cluster in Muller CD </w:t>
      </w:r>
      <w:r w:rsidR="0061059B">
        <w:rPr>
          <w:lang w:val="en-US"/>
        </w:rPr>
        <w:t>demonstrate</w:t>
      </w:r>
      <w:r w:rsidR="00616FBC">
        <w:rPr>
          <w:lang w:val="en-US"/>
        </w:rPr>
        <w:t xml:space="preserve"> </w:t>
      </w:r>
      <w:r w:rsidR="008A0693">
        <w:rPr>
          <w:lang w:val="en-US"/>
        </w:rPr>
        <w:t xml:space="preserve">significantly positive </w:t>
      </w:r>
      <w:r w:rsidR="00C02C25">
        <w:rPr>
          <w:lang w:val="en-US"/>
        </w:rPr>
        <w:t xml:space="preserve">beta </w:t>
      </w:r>
      <w:r w:rsidR="00F411C5">
        <w:rPr>
          <w:lang w:val="en-US"/>
        </w:rPr>
        <w:t xml:space="preserve">values </w:t>
      </w:r>
      <w:r w:rsidR="00C02C25">
        <w:rPr>
          <w:lang w:val="en-US"/>
        </w:rPr>
        <w:t>(right panel, yellow)</w:t>
      </w:r>
      <w:r w:rsidR="00D21D54">
        <w:rPr>
          <w:lang w:val="en-US"/>
        </w:rPr>
        <w:t xml:space="preserve"> consistently across </w:t>
      </w:r>
      <w:r w:rsidR="00E313CB">
        <w:rPr>
          <w:lang w:val="en-US"/>
        </w:rPr>
        <w:t>generations</w:t>
      </w:r>
      <w:r w:rsidR="00D21D54">
        <w:rPr>
          <w:lang w:val="en-US"/>
        </w:rPr>
        <w:t xml:space="preserve"> (21 to 28)</w:t>
      </w:r>
      <w:r w:rsidR="00F411C5">
        <w:rPr>
          <w:lang w:val="en-US"/>
        </w:rPr>
        <w:t xml:space="preserve">, implying </w:t>
      </w:r>
      <w:r w:rsidR="004556BF">
        <w:rPr>
          <w:lang w:val="en-US"/>
        </w:rPr>
        <w:t xml:space="preserve">that </w:t>
      </w:r>
      <w:r w:rsidR="00E36BDA">
        <w:rPr>
          <w:lang w:val="en-US"/>
        </w:rPr>
        <w:t xml:space="preserve">is cluster is a </w:t>
      </w:r>
      <w:r w:rsidR="004556BF">
        <w:rPr>
          <w:lang w:val="en-US"/>
        </w:rPr>
        <w:t xml:space="preserve">barrier to </w:t>
      </w:r>
      <w:r w:rsidR="00F4043D">
        <w:rPr>
          <w:lang w:val="en-US"/>
        </w:rPr>
        <w:t>introgression</w:t>
      </w:r>
      <w:r w:rsidR="004556BF">
        <w:rPr>
          <w:lang w:val="en-US"/>
        </w:rPr>
        <w:t xml:space="preserve">. </w:t>
      </w:r>
      <w:r w:rsidR="00383CAC">
        <w:rPr>
          <w:lang w:val="en-US"/>
        </w:rPr>
        <w:t xml:space="preserve">A different set of </w:t>
      </w:r>
      <w:r w:rsidR="00564A96">
        <w:rPr>
          <w:lang w:val="en-US"/>
        </w:rPr>
        <w:t xml:space="preserve">genetic clusters </w:t>
      </w:r>
      <w:r w:rsidR="00305A75">
        <w:rPr>
          <w:lang w:val="en-US"/>
        </w:rPr>
        <w:t xml:space="preserve">(largely within Muller E) </w:t>
      </w:r>
      <w:r w:rsidR="00564A96">
        <w:rPr>
          <w:lang w:val="en-US"/>
        </w:rPr>
        <w:t xml:space="preserve">turn out to show </w:t>
      </w:r>
      <w:r w:rsidR="00DC7BCF">
        <w:rPr>
          <w:lang w:val="en-US"/>
        </w:rPr>
        <w:t xml:space="preserve">significant </w:t>
      </w:r>
      <w:r w:rsidR="00564A96">
        <w:rPr>
          <w:lang w:val="en-US"/>
        </w:rPr>
        <w:t xml:space="preserve">alb-biased </w:t>
      </w:r>
      <w:r w:rsidR="002427AE">
        <w:rPr>
          <w:lang w:val="en-US"/>
        </w:rPr>
        <w:t>introgression</w:t>
      </w:r>
      <w:r w:rsidR="005B0E1F">
        <w:rPr>
          <w:lang w:val="en-US"/>
        </w:rPr>
        <w:t xml:space="preserve"> (left panel yellow dots</w:t>
      </w:r>
      <w:r w:rsidR="00547E76">
        <w:rPr>
          <w:lang w:val="en-US"/>
        </w:rPr>
        <w:t>, positive alpha</w:t>
      </w:r>
      <w:r w:rsidR="005B0E1F">
        <w:rPr>
          <w:lang w:val="en-US"/>
        </w:rPr>
        <w:t>)</w:t>
      </w:r>
      <w:r w:rsidR="002427AE">
        <w:rPr>
          <w:lang w:val="en-US"/>
        </w:rPr>
        <w:t xml:space="preserve">, suggesting potential </w:t>
      </w:r>
      <w:r w:rsidR="00C26A00">
        <w:rPr>
          <w:lang w:val="en-US"/>
        </w:rPr>
        <w:t>advantage of alb</w:t>
      </w:r>
      <w:r w:rsidR="007E04EC">
        <w:rPr>
          <w:lang w:val="en-US"/>
        </w:rPr>
        <w:t xml:space="preserve"> ancestry </w:t>
      </w:r>
      <w:r w:rsidR="00441BFA">
        <w:rPr>
          <w:lang w:val="en-US"/>
        </w:rPr>
        <w:t>at these regions.</w:t>
      </w:r>
      <w:r w:rsidR="00347C6A">
        <w:rPr>
          <w:lang w:val="en-US"/>
        </w:rPr>
        <w:t xml:space="preserve"> In contrast</w:t>
      </w:r>
      <w:r w:rsidR="00416094">
        <w:rPr>
          <w:lang w:val="en-US"/>
        </w:rPr>
        <w:t xml:space="preserve">, a cluster in Muller B </w:t>
      </w:r>
      <w:r w:rsidR="009B329E">
        <w:rPr>
          <w:lang w:val="en-US"/>
        </w:rPr>
        <w:t>consistently showed</w:t>
      </w:r>
      <w:r w:rsidR="001B567B">
        <w:rPr>
          <w:lang w:val="en-US"/>
        </w:rPr>
        <w:t xml:space="preserve"> </w:t>
      </w:r>
      <w:r w:rsidR="00671BD0">
        <w:rPr>
          <w:lang w:val="en-US"/>
        </w:rPr>
        <w:t xml:space="preserve">significant </w:t>
      </w:r>
      <w:r w:rsidR="001B567B">
        <w:rPr>
          <w:lang w:val="en-US"/>
        </w:rPr>
        <w:t>nas-biased introgression</w:t>
      </w:r>
      <w:r w:rsidR="002579AE">
        <w:rPr>
          <w:lang w:val="en-US"/>
        </w:rPr>
        <w:t xml:space="preserve"> (</w:t>
      </w:r>
      <w:r w:rsidR="00E74415">
        <w:rPr>
          <w:lang w:val="en-US"/>
        </w:rPr>
        <w:t xml:space="preserve">left panel </w:t>
      </w:r>
      <w:r w:rsidR="00580DB4">
        <w:rPr>
          <w:lang w:val="en-US"/>
        </w:rPr>
        <w:t>turquoise</w:t>
      </w:r>
      <w:r w:rsidR="00547E76">
        <w:rPr>
          <w:lang w:val="en-US"/>
        </w:rPr>
        <w:t xml:space="preserve"> dots, negative alpha</w:t>
      </w:r>
      <w:r w:rsidR="002579AE">
        <w:rPr>
          <w:lang w:val="en-US"/>
        </w:rPr>
        <w:t>)</w:t>
      </w:r>
      <w:r w:rsidR="00740AB2">
        <w:rPr>
          <w:lang w:val="en-US"/>
        </w:rPr>
        <w:t xml:space="preserve">, </w:t>
      </w:r>
      <w:r w:rsidR="008D29F2">
        <w:rPr>
          <w:lang w:val="en-US"/>
        </w:rPr>
        <w:t>indicating nas advantage at this genetic cluster</w:t>
      </w:r>
      <w:r w:rsidR="001B567B">
        <w:rPr>
          <w:lang w:val="en-US"/>
        </w:rPr>
        <w:t>.</w:t>
      </w:r>
      <w:r w:rsidR="006C5C3C">
        <w:rPr>
          <w:lang w:val="en-US"/>
        </w:rPr>
        <w:t xml:space="preserve"> </w:t>
      </w:r>
    </w:p>
    <w:p w14:paraId="08B625C0" w14:textId="5C5EDB92" w:rsidR="00C77448" w:rsidRPr="00AC1C5D" w:rsidRDefault="00C77448" w:rsidP="00084C12">
      <w:pPr>
        <w:rPr>
          <w:b/>
          <w:bCs/>
          <w:lang w:val="en-US"/>
        </w:rPr>
      </w:pPr>
    </w:p>
    <w:p w14:paraId="7B5E5225" w14:textId="77777777" w:rsidR="00D15389" w:rsidRPr="00920014" w:rsidRDefault="006C11B1" w:rsidP="00D15389">
      <w:pPr>
        <w:widowControl w:val="0"/>
        <w:autoSpaceDE w:val="0"/>
        <w:autoSpaceDN w:val="0"/>
        <w:adjustRightInd w:val="0"/>
        <w:ind w:left="480" w:hanging="480"/>
        <w:rPr>
          <w:b/>
          <w:bCs/>
          <w:lang w:val="en-US"/>
        </w:rPr>
      </w:pPr>
      <w:r w:rsidRPr="00920014">
        <w:rPr>
          <w:b/>
          <w:bCs/>
          <w:lang w:val="en-US"/>
        </w:rPr>
        <w:br w:type="page"/>
      </w:r>
    </w:p>
    <w:p w14:paraId="6C824F0C" w14:textId="77777777" w:rsidR="00D15389" w:rsidRPr="00920014" w:rsidRDefault="00D15389" w:rsidP="00D15389">
      <w:pPr>
        <w:rPr>
          <w:b/>
          <w:bCs/>
          <w:lang w:val="en-US"/>
        </w:rPr>
      </w:pPr>
      <w:r w:rsidRPr="00920014">
        <w:rPr>
          <w:b/>
          <w:bCs/>
          <w:lang w:val="en-US"/>
        </w:rPr>
        <w:lastRenderedPageBreak/>
        <w:t xml:space="preserve">Discussion </w:t>
      </w:r>
    </w:p>
    <w:p w14:paraId="5E1F7811" w14:textId="77777777" w:rsidR="00D15389" w:rsidRPr="00920014" w:rsidRDefault="00D15389" w:rsidP="00D15389">
      <w:pPr>
        <w:rPr>
          <w:b/>
          <w:bCs/>
          <w:lang w:val="en-US"/>
        </w:rPr>
      </w:pPr>
    </w:p>
    <w:p w14:paraId="784E15FD" w14:textId="7C7FAA6A" w:rsidR="00D15389" w:rsidRPr="00920014" w:rsidRDefault="002B6419" w:rsidP="00582975">
      <w:pPr>
        <w:ind w:firstLine="720"/>
        <w:rPr>
          <w:lang w:val="en-US"/>
        </w:rPr>
      </w:pPr>
      <w:r w:rsidRPr="00920014">
        <w:rPr>
          <w:lang w:val="en-US"/>
        </w:rPr>
        <w:t>With generations of hybrid swarms</w:t>
      </w:r>
      <w:r w:rsidR="00EE6CE9" w:rsidRPr="00920014">
        <w:rPr>
          <w:lang w:val="en-US"/>
        </w:rPr>
        <w:t xml:space="preserve">, </w:t>
      </w:r>
      <w:r w:rsidR="003E0CAF">
        <w:rPr>
          <w:lang w:val="en-US"/>
        </w:rPr>
        <w:t xml:space="preserve">we revealed the role of </w:t>
      </w:r>
      <w:r w:rsidR="00CF49B6">
        <w:rPr>
          <w:lang w:val="en-US"/>
        </w:rPr>
        <w:t>neo-sex chromosome</w:t>
      </w:r>
      <w:r w:rsidR="003E0CAF">
        <w:rPr>
          <w:lang w:val="en-US"/>
        </w:rPr>
        <w:t xml:space="preserve"> shaping asymmetry of the species barrier. </w:t>
      </w:r>
    </w:p>
    <w:p w14:paraId="2C38F1C7" w14:textId="60FCFD62" w:rsidR="00F72D4F" w:rsidRDefault="00F72D4F" w:rsidP="00D15389">
      <w:pPr>
        <w:rPr>
          <w:lang w:val="en-US"/>
        </w:rPr>
      </w:pPr>
    </w:p>
    <w:p w14:paraId="3E780157" w14:textId="667B1860" w:rsidR="003A041B" w:rsidRDefault="003A041B" w:rsidP="003A041B">
      <w:pPr>
        <w:rPr>
          <w:i/>
          <w:iCs/>
          <w:lang w:val="en-US"/>
        </w:rPr>
      </w:pPr>
      <w:r>
        <w:rPr>
          <w:i/>
          <w:iCs/>
          <w:lang w:val="en-US"/>
        </w:rPr>
        <w:t>Species barrier</w:t>
      </w:r>
    </w:p>
    <w:p w14:paraId="1B631503" w14:textId="000E114F" w:rsidR="00326A5E" w:rsidRPr="00326A5E" w:rsidRDefault="00326A5E" w:rsidP="003A041B">
      <w:pPr>
        <w:rPr>
          <w:lang w:val="en-US"/>
        </w:rPr>
      </w:pPr>
      <w:r w:rsidRPr="00326A5E">
        <w:rPr>
          <w:lang w:val="en-US"/>
        </w:rPr>
        <w:t>Large-</w:t>
      </w:r>
      <w:r w:rsidR="00B76D43">
        <w:rPr>
          <w:lang w:val="en-US"/>
        </w:rPr>
        <w:t xml:space="preserve">X effect </w:t>
      </w:r>
      <w:r w:rsidR="00A4539E">
        <w:rPr>
          <w:lang w:val="en-US"/>
        </w:rPr>
        <w:t>genome-wide --large scale barrier effect</w:t>
      </w:r>
    </w:p>
    <w:p w14:paraId="1CD8319C" w14:textId="77777777" w:rsidR="003A041B" w:rsidRDefault="003A041B" w:rsidP="003A041B">
      <w:pPr>
        <w:rPr>
          <w:i/>
          <w:iCs/>
          <w:lang w:val="en-US"/>
        </w:rPr>
      </w:pPr>
      <w:r w:rsidRPr="00920014">
        <w:rPr>
          <w:lang w:val="en-US"/>
        </w:rPr>
        <w:t>Low recombination regions are associated with barriers</w:t>
      </w:r>
    </w:p>
    <w:p w14:paraId="64918A6A" w14:textId="4B4DAE23" w:rsidR="003A041B" w:rsidRDefault="002A6600" w:rsidP="00D15389">
      <w:pPr>
        <w:rPr>
          <w:lang w:val="en-US"/>
        </w:rPr>
      </w:pPr>
      <w:r>
        <w:rPr>
          <w:lang w:val="en-US"/>
        </w:rPr>
        <w:t xml:space="preserve">Speciation </w:t>
      </w:r>
      <w:r w:rsidR="00DC7D05">
        <w:rPr>
          <w:lang w:val="en-US"/>
        </w:rPr>
        <w:t xml:space="preserve">scenario –allopatric </w:t>
      </w:r>
    </w:p>
    <w:p w14:paraId="7E1E5478" w14:textId="1033CDF2" w:rsidR="00B632E9" w:rsidRDefault="00B632E9" w:rsidP="00D15389">
      <w:pPr>
        <w:rPr>
          <w:lang w:val="en-US"/>
        </w:rPr>
      </w:pPr>
      <w:r>
        <w:rPr>
          <w:lang w:val="en-US"/>
        </w:rPr>
        <w:t xml:space="preserve">The </w:t>
      </w:r>
      <w:r w:rsidR="00853813">
        <w:rPr>
          <w:lang w:val="en-US"/>
        </w:rPr>
        <w:t xml:space="preserve">second </w:t>
      </w:r>
      <w:r>
        <w:rPr>
          <w:lang w:val="en-US"/>
        </w:rPr>
        <w:t xml:space="preserve">cluster </w:t>
      </w:r>
      <w:r w:rsidR="00853813">
        <w:rPr>
          <w:lang w:val="en-US"/>
        </w:rPr>
        <w:t xml:space="preserve">on Muller CD encompassing 10519 </w:t>
      </w:r>
    </w:p>
    <w:p w14:paraId="27CB6A08" w14:textId="77777777" w:rsidR="003A041B" w:rsidRDefault="003A041B" w:rsidP="00D15389">
      <w:pPr>
        <w:rPr>
          <w:lang w:val="en-US"/>
        </w:rPr>
      </w:pPr>
    </w:p>
    <w:p w14:paraId="054F47A3" w14:textId="5A97F095" w:rsidR="007B6099" w:rsidRPr="00B92466" w:rsidRDefault="00B92466" w:rsidP="00D15389">
      <w:pPr>
        <w:rPr>
          <w:i/>
          <w:iCs/>
          <w:lang w:val="en-US"/>
        </w:rPr>
      </w:pPr>
      <w:r w:rsidRPr="00B92466">
        <w:rPr>
          <w:i/>
          <w:iCs/>
          <w:lang w:val="en-US"/>
        </w:rPr>
        <w:t>Asymmetrical introgression</w:t>
      </w:r>
      <w:r w:rsidR="00994EE2" w:rsidRPr="00B92466">
        <w:rPr>
          <w:i/>
          <w:iCs/>
          <w:lang w:val="en-US"/>
        </w:rPr>
        <w:tab/>
      </w:r>
    </w:p>
    <w:p w14:paraId="66AE87BD" w14:textId="32262D37" w:rsidR="00D15389" w:rsidRDefault="002F6A18" w:rsidP="00D15389">
      <w:pPr>
        <w:rPr>
          <w:lang w:val="en-US"/>
        </w:rPr>
      </w:pPr>
      <w:r w:rsidRPr="00920014">
        <w:rPr>
          <w:lang w:val="en-US"/>
        </w:rPr>
        <w:t>Asymmetrical</w:t>
      </w:r>
      <w:r w:rsidR="00F61982" w:rsidRPr="00920014">
        <w:rPr>
          <w:lang w:val="en-US"/>
        </w:rPr>
        <w:t xml:space="preserve"> introgression of parental background </w:t>
      </w:r>
      <w:r w:rsidR="00B620C7" w:rsidRPr="00920014">
        <w:rPr>
          <w:lang w:val="en-US"/>
        </w:rPr>
        <w:fldChar w:fldCharType="begin" w:fldLock="1"/>
      </w:r>
      <w:r w:rsidR="00CF2290">
        <w:rPr>
          <w:lang w:val="en-US"/>
        </w:rPr>
        <w:instrText>ADDIN CSL_CITATION {"citationItems":[{"id":"ITEM-1","itemData":{"DOI":"10.1534/genetics.119.302685","ISBN":"0000000165761","ISSN":"19432631","PMID":"31767631","abstract":"The consequences of hybridization are varied, ranging from the origin of new lineages, introgression of some genes between species, to the extinction of one of the hybridizing species. We generated replicate admixed populations between two pairs of sister species of Drosophila: D. simulans and D. mauritiana; and D. yakuba and D. santomea. Each pair consisted of a continental species and an island endemic. The admixed populations were maintained by random mating in discrete generations for over 20 generations. We assessed morphological, behavioral, and fitness-related traits from each replicate population periodically, and sequenced genomic DNA from the populations at generation 20. For both pairs of species, species-specific traits and their genomes regressed to those of the continental species. A few alleles from the island species persisted, but they tended to be proportionally rare among all sites in the genome and were rarely fixed within the populations. This paucity of alleles from the island species was particularly pronounced on the X-chromosome. These results indicate that nearly all foreign genes were quickly eliminated after hybridization and that selection against the minor species genome might be similar across experimental replicates.","author":[{"dropping-particle":"","family":"Matute","given":"Daniel R.","non-dropping-particle":"","parse-names":false,"suffix":""},{"dropping-particle":"","family":"Comeault","given":"Aaron A.","non-dropping-particle":"","parse-names":false,"suffix":""},{"dropping-particle":"","family":"Earley","given":"Eric","non-dropping-particle":"","parse-names":false,"suffix":""},{"dropping-particle":"","family":"Serrato-Capuchina","given":"Antonio","non-dropping-particle":"","parse-names":false,"suffix":""},{"dropping-particle":"","family":"Peede","given":"David","non-dropping-particle":"","parse-names":false,"suffix":""},{"dropping-particle":"","family":"Monroy-Eklund","given":"Anaïs","non-dropping-particle":"","parse-names":false,"suffix":""},{"dropping-particle":"","family":"Huang","given":"Wen","non-dropping-particle":"","parse-names":false,"suffix":""},{"dropping-particle":"","family":"Jones","given":"Corbin D.","non-dropping-particle":"","parse-names":false,"suffix":""},{"dropping-particle":"","family":"Mackay","given":"Trudy F.C.","non-dropping-particle":"","parse-names":false,"suffix":""},{"dropping-particle":"","family":"Coyne","given":"Jerry A.","non-dropping-particle":"","parse-names":false,"suffix":""}],"container-title":"Genetics","id":"ITEM-1","issue":"1","issued":{"date-parts":[["2020"]]},"page":"211-230","title":"Rapid and predictable evolution of admixed populations between two Drosophila species pairs","type":"article-journal","volume":"214"},"uris":["http://www.mendeley.com/documents/?uuid=ee79134d-4ce7-4156-a36f-bab34fd952d5"]}],"mendeley":{"formattedCitation":"(Matute et al. 2020)","plainTextFormattedCitation":"(Matute et al. 2020)","previouslyFormattedCitation":"(Matute et al. 2020)"},"properties":{"noteIndex":0},"schema":"https://github.com/citation-style-language/schema/raw/master/csl-citation.json"}</w:instrText>
      </w:r>
      <w:r w:rsidR="00B620C7" w:rsidRPr="00920014">
        <w:rPr>
          <w:lang w:val="en-US"/>
        </w:rPr>
        <w:fldChar w:fldCharType="separate"/>
      </w:r>
      <w:r w:rsidR="00B620C7" w:rsidRPr="00920014">
        <w:rPr>
          <w:noProof/>
          <w:lang w:val="en-US"/>
        </w:rPr>
        <w:t>(Matute et al. 2020)</w:t>
      </w:r>
      <w:r w:rsidR="00B620C7" w:rsidRPr="00920014">
        <w:rPr>
          <w:lang w:val="en-US"/>
        </w:rPr>
        <w:fldChar w:fldCharType="end"/>
      </w:r>
      <w:r w:rsidR="00B620C7" w:rsidRPr="00920014">
        <w:rPr>
          <w:lang w:val="en-US"/>
        </w:rPr>
        <w:t>. We observed similar pattern, but not as extreme.</w:t>
      </w:r>
      <w:r w:rsidR="00F66240">
        <w:rPr>
          <w:lang w:val="en-US"/>
        </w:rPr>
        <w:t xml:space="preserve"> Meiotive drive </w:t>
      </w:r>
    </w:p>
    <w:p w14:paraId="00C87EFC" w14:textId="77777777" w:rsidR="009F3AF3" w:rsidRDefault="009F3AF3" w:rsidP="00D15389">
      <w:pPr>
        <w:rPr>
          <w:i/>
          <w:iCs/>
          <w:lang w:val="en-US"/>
        </w:rPr>
      </w:pPr>
    </w:p>
    <w:p w14:paraId="107B5E3B" w14:textId="77777777" w:rsidR="00B92466" w:rsidRDefault="00B92466" w:rsidP="00D15389">
      <w:pPr>
        <w:rPr>
          <w:i/>
          <w:iCs/>
          <w:lang w:val="en-US"/>
        </w:rPr>
      </w:pPr>
    </w:p>
    <w:p w14:paraId="247AAABA" w14:textId="21899833" w:rsidR="007B6099" w:rsidRPr="007B6099" w:rsidRDefault="007B6099" w:rsidP="00D15389">
      <w:pPr>
        <w:rPr>
          <w:i/>
          <w:iCs/>
          <w:lang w:val="en-US"/>
        </w:rPr>
      </w:pPr>
      <w:r w:rsidRPr="007B6099">
        <w:rPr>
          <w:i/>
          <w:iCs/>
          <w:lang w:val="en-US"/>
        </w:rPr>
        <w:t xml:space="preserve">Step-wise </w:t>
      </w:r>
      <w:r w:rsidR="00F72D4F">
        <w:rPr>
          <w:i/>
          <w:iCs/>
          <w:lang w:val="en-US"/>
        </w:rPr>
        <w:t xml:space="preserve">prevalence of </w:t>
      </w:r>
      <w:r>
        <w:rPr>
          <w:i/>
          <w:iCs/>
          <w:lang w:val="en-US"/>
        </w:rPr>
        <w:t>neo-</w:t>
      </w:r>
      <w:r w:rsidR="00D17EAA">
        <w:rPr>
          <w:i/>
          <w:iCs/>
          <w:lang w:val="en-US"/>
        </w:rPr>
        <w:t>X and neo-Y</w:t>
      </w:r>
    </w:p>
    <w:p w14:paraId="7936BECF" w14:textId="7357FBF4" w:rsidR="00550E35" w:rsidRPr="00920014" w:rsidRDefault="00550E35" w:rsidP="007B6099">
      <w:pPr>
        <w:rPr>
          <w:lang w:val="en-US"/>
        </w:rPr>
      </w:pPr>
      <w:r>
        <w:rPr>
          <w:lang w:val="en-US"/>
        </w:rPr>
        <w:t>Neo-</w:t>
      </w:r>
      <w:r w:rsidR="00D17EAA">
        <w:rPr>
          <w:lang w:val="en-US"/>
        </w:rPr>
        <w:t>Y</w:t>
      </w:r>
      <w:r>
        <w:rPr>
          <w:lang w:val="en-US"/>
        </w:rPr>
        <w:t xml:space="preserve"> </w:t>
      </w:r>
      <w:r w:rsidR="00D17EAA">
        <w:rPr>
          <w:lang w:val="en-US"/>
        </w:rPr>
        <w:t xml:space="preserve">was almost absent in earlier </w:t>
      </w:r>
      <w:r>
        <w:rPr>
          <w:lang w:val="en-US"/>
        </w:rPr>
        <w:t>generation</w:t>
      </w:r>
      <w:r w:rsidR="00D17EAA">
        <w:rPr>
          <w:lang w:val="en-US"/>
        </w:rPr>
        <w:t>s of</w:t>
      </w:r>
      <w:r w:rsidR="00627CA7">
        <w:rPr>
          <w:lang w:val="en-US"/>
        </w:rPr>
        <w:t xml:space="preserve"> male</w:t>
      </w:r>
      <w:r w:rsidR="00D17EAA">
        <w:rPr>
          <w:lang w:val="en-US"/>
        </w:rPr>
        <w:t xml:space="preserve"> hybrids, which could be due to </w:t>
      </w:r>
      <w:r w:rsidR="00B62170">
        <w:rPr>
          <w:lang w:val="en-US"/>
        </w:rPr>
        <w:t xml:space="preserve">the </w:t>
      </w:r>
      <w:r w:rsidR="00B22974">
        <w:rPr>
          <w:lang w:val="en-US"/>
        </w:rPr>
        <w:t>meiotic structural incompatibility</w:t>
      </w:r>
      <w:r w:rsidR="006405EB">
        <w:rPr>
          <w:lang w:val="en-US"/>
        </w:rPr>
        <w:t>, and can only become more abundant</w:t>
      </w:r>
      <w:r w:rsidR="00B22974">
        <w:rPr>
          <w:lang w:val="en-US"/>
        </w:rPr>
        <w:t xml:space="preserve"> </w:t>
      </w:r>
      <w:r w:rsidR="0020536A">
        <w:rPr>
          <w:lang w:val="en-US"/>
        </w:rPr>
        <w:t xml:space="preserve">when neo-X is more </w:t>
      </w:r>
      <w:r w:rsidR="004D5D51">
        <w:rPr>
          <w:lang w:val="en-US"/>
        </w:rPr>
        <w:t>common over nas. Neo-X and neo-Y are more ad</w:t>
      </w:r>
    </w:p>
    <w:p w14:paraId="4C0DFB57" w14:textId="4DD2325A" w:rsidR="00F61982" w:rsidRPr="00920014" w:rsidRDefault="002F6A18" w:rsidP="00D15389">
      <w:pPr>
        <w:rPr>
          <w:lang w:val="en-US"/>
        </w:rPr>
      </w:pPr>
      <w:r w:rsidRPr="00920014">
        <w:rPr>
          <w:lang w:val="en-US"/>
        </w:rPr>
        <w:tab/>
      </w:r>
    </w:p>
    <w:p w14:paraId="509A4F2D" w14:textId="77777777" w:rsidR="00D15389" w:rsidRPr="00920014" w:rsidRDefault="00D15389" w:rsidP="00D15389">
      <w:pPr>
        <w:rPr>
          <w:b/>
          <w:bCs/>
          <w:lang w:val="en-US"/>
        </w:rPr>
      </w:pPr>
    </w:p>
    <w:p w14:paraId="4ADC524E" w14:textId="77777777" w:rsidR="00D15389" w:rsidRPr="00920014" w:rsidRDefault="00D15389" w:rsidP="00D15389">
      <w:pPr>
        <w:rPr>
          <w:b/>
          <w:bCs/>
          <w:lang w:val="en-US"/>
        </w:rPr>
      </w:pPr>
      <w:r w:rsidRPr="00920014">
        <w:rPr>
          <w:b/>
          <w:bCs/>
          <w:lang w:val="en-US"/>
        </w:rPr>
        <w:t>Reference</w:t>
      </w:r>
    </w:p>
    <w:p w14:paraId="7A62E49C" w14:textId="47ABC5DE" w:rsidR="00451DF6" w:rsidRPr="00451DF6" w:rsidRDefault="00D15389" w:rsidP="00451DF6">
      <w:pPr>
        <w:widowControl w:val="0"/>
        <w:autoSpaceDE w:val="0"/>
        <w:autoSpaceDN w:val="0"/>
        <w:adjustRightInd w:val="0"/>
        <w:ind w:left="480" w:hanging="480"/>
        <w:rPr>
          <w:noProof/>
          <w:lang w:val="en-US"/>
        </w:rPr>
      </w:pPr>
      <w:r w:rsidRPr="00920014">
        <w:rPr>
          <w:b/>
          <w:bCs/>
          <w:lang w:val="en-US"/>
        </w:rPr>
        <w:fldChar w:fldCharType="begin" w:fldLock="1"/>
      </w:r>
      <w:r w:rsidRPr="00920014">
        <w:rPr>
          <w:b/>
          <w:bCs/>
          <w:lang w:val="en-US"/>
        </w:rPr>
        <w:instrText xml:space="preserve">ADDIN Mendeley Bibliography CSL_BIBLIOGRAPHY </w:instrText>
      </w:r>
      <w:r w:rsidRPr="00920014">
        <w:rPr>
          <w:b/>
          <w:bCs/>
          <w:lang w:val="en-US"/>
        </w:rPr>
        <w:fldChar w:fldCharType="separate"/>
      </w:r>
      <w:r w:rsidR="00451DF6" w:rsidRPr="00451DF6">
        <w:rPr>
          <w:noProof/>
          <w:lang w:val="en-US"/>
        </w:rPr>
        <w:t>Campbell, C. R., J. W. Poelstra, and A. D. Yoder. 2018. What is Speciation Genomics? The roles of ecology, gene flow, and genomic architecture in the formation of species. Biol. J. Linn. Soc. 124:561–583.</w:t>
      </w:r>
    </w:p>
    <w:p w14:paraId="3EE91F5F" w14:textId="77777777" w:rsidR="00451DF6" w:rsidRPr="00451DF6" w:rsidRDefault="00451DF6" w:rsidP="00451DF6">
      <w:pPr>
        <w:widowControl w:val="0"/>
        <w:autoSpaceDE w:val="0"/>
        <w:autoSpaceDN w:val="0"/>
        <w:adjustRightInd w:val="0"/>
        <w:ind w:left="480" w:hanging="480"/>
        <w:rPr>
          <w:noProof/>
          <w:lang w:val="en-US"/>
        </w:rPr>
      </w:pPr>
      <w:r w:rsidRPr="00451DF6">
        <w:rPr>
          <w:noProof/>
          <w:lang w:val="en-US"/>
        </w:rPr>
        <w:t>Darwin, C. 1859. On the Origin of the Species.</w:t>
      </w:r>
    </w:p>
    <w:p w14:paraId="10654C2B" w14:textId="77777777" w:rsidR="00451DF6" w:rsidRPr="00451DF6" w:rsidRDefault="00451DF6" w:rsidP="00451DF6">
      <w:pPr>
        <w:widowControl w:val="0"/>
        <w:autoSpaceDE w:val="0"/>
        <w:autoSpaceDN w:val="0"/>
        <w:adjustRightInd w:val="0"/>
        <w:ind w:left="480" w:hanging="480"/>
        <w:rPr>
          <w:noProof/>
          <w:lang w:val="en-US"/>
        </w:rPr>
      </w:pPr>
      <w:r w:rsidRPr="00451DF6">
        <w:rPr>
          <w:noProof/>
          <w:lang w:val="en-US"/>
        </w:rPr>
        <w:t>Forgy, E. 1965. Cluster analysis of multivariate data : efficiency versus interpretability of classifications. Biometrics 21:768–769.</w:t>
      </w:r>
    </w:p>
    <w:p w14:paraId="1927BA22" w14:textId="77777777" w:rsidR="00451DF6" w:rsidRPr="00451DF6" w:rsidRDefault="00451DF6" w:rsidP="00451DF6">
      <w:pPr>
        <w:widowControl w:val="0"/>
        <w:autoSpaceDE w:val="0"/>
        <w:autoSpaceDN w:val="0"/>
        <w:adjustRightInd w:val="0"/>
        <w:ind w:left="480" w:hanging="480"/>
        <w:rPr>
          <w:noProof/>
          <w:lang w:val="en-US"/>
        </w:rPr>
      </w:pPr>
      <w:r w:rsidRPr="00451DF6">
        <w:rPr>
          <w:noProof/>
          <w:lang w:val="en-US"/>
        </w:rPr>
        <w:t>Gompert, Z., and C. A. Buerkle. 2011. Bayesian estimation of genomic clines. Mol. Ecol. 20:2111–2127.</w:t>
      </w:r>
    </w:p>
    <w:p w14:paraId="241C59C9" w14:textId="77777777" w:rsidR="00451DF6" w:rsidRPr="00451DF6" w:rsidRDefault="00451DF6" w:rsidP="00451DF6">
      <w:pPr>
        <w:widowControl w:val="0"/>
        <w:autoSpaceDE w:val="0"/>
        <w:autoSpaceDN w:val="0"/>
        <w:adjustRightInd w:val="0"/>
        <w:ind w:left="480" w:hanging="480"/>
        <w:rPr>
          <w:noProof/>
          <w:lang w:val="en-US"/>
        </w:rPr>
      </w:pPr>
      <w:r w:rsidRPr="00451DF6">
        <w:rPr>
          <w:noProof/>
          <w:lang w:val="en-US"/>
        </w:rPr>
        <w:t>Li, H. 2010. Aligning new-sequencing reads by BWA BWA : Burrows-Wheeler Aligner. Slides, doi: 10.1002/pssa.200673542.</w:t>
      </w:r>
    </w:p>
    <w:p w14:paraId="6EAD26AB" w14:textId="77777777" w:rsidR="00451DF6" w:rsidRPr="00451DF6" w:rsidRDefault="00451DF6" w:rsidP="00451DF6">
      <w:pPr>
        <w:widowControl w:val="0"/>
        <w:autoSpaceDE w:val="0"/>
        <w:autoSpaceDN w:val="0"/>
        <w:adjustRightInd w:val="0"/>
        <w:ind w:left="480" w:hanging="480"/>
        <w:rPr>
          <w:noProof/>
        </w:rPr>
      </w:pPr>
      <w:r w:rsidRPr="00451DF6">
        <w:rPr>
          <w:noProof/>
          <w:lang w:val="en-US"/>
        </w:rPr>
        <w:t>Matute, D. R., A. A. Comeault, E. Earley, A. Serrato-Capuchina, D. Peede, A. Monroy-Eklund, W. Huang, C. D. Jones, T. F. C. Mackay, and J. A. Coyne. 2020. Rapid and predictable evolution of admixed populations between two Drosophila species pairs. Genetics 214:211–230.</w:t>
      </w:r>
    </w:p>
    <w:p w14:paraId="5F9BDF84" w14:textId="03B1663C" w:rsidR="006C11B1" w:rsidRPr="00920014" w:rsidRDefault="00D15389" w:rsidP="00451DF6">
      <w:pPr>
        <w:widowControl w:val="0"/>
        <w:autoSpaceDE w:val="0"/>
        <w:autoSpaceDN w:val="0"/>
        <w:adjustRightInd w:val="0"/>
        <w:ind w:left="480" w:hanging="480"/>
        <w:rPr>
          <w:b/>
          <w:bCs/>
          <w:lang w:val="en-US" w:eastAsia="zh-TW"/>
        </w:rPr>
      </w:pPr>
      <w:r w:rsidRPr="00920014">
        <w:rPr>
          <w:b/>
          <w:bCs/>
          <w:lang w:val="en-US"/>
        </w:rPr>
        <w:fldChar w:fldCharType="end"/>
      </w:r>
    </w:p>
    <w:p w14:paraId="2E1C6D13" w14:textId="77777777" w:rsidR="00D15389" w:rsidRPr="00920014" w:rsidRDefault="00D15389" w:rsidP="00084C12">
      <w:pPr>
        <w:rPr>
          <w:b/>
          <w:bCs/>
          <w:lang w:val="en-US"/>
        </w:rPr>
      </w:pPr>
    </w:p>
    <w:p w14:paraId="3F42A6AE" w14:textId="77777777" w:rsidR="00D15389" w:rsidRPr="00920014" w:rsidRDefault="00D15389" w:rsidP="00084C12">
      <w:pPr>
        <w:rPr>
          <w:b/>
          <w:bCs/>
          <w:lang w:val="en-US"/>
        </w:rPr>
      </w:pPr>
    </w:p>
    <w:p w14:paraId="3A86AC9A" w14:textId="68C74709" w:rsidR="00FA115F" w:rsidRPr="00920014" w:rsidRDefault="00FA115F" w:rsidP="00084C12">
      <w:pPr>
        <w:rPr>
          <w:b/>
          <w:bCs/>
          <w:lang w:val="en-US"/>
        </w:rPr>
      </w:pPr>
      <w:r w:rsidRPr="00920014">
        <w:rPr>
          <w:b/>
          <w:bCs/>
          <w:lang w:val="en-US"/>
        </w:rPr>
        <w:t xml:space="preserve">Supplementary </w:t>
      </w:r>
    </w:p>
    <w:p w14:paraId="3FFD1017" w14:textId="724DA6D6" w:rsidR="00FA115F" w:rsidRPr="00920014" w:rsidRDefault="00FA115F" w:rsidP="00084C12">
      <w:pPr>
        <w:rPr>
          <w:b/>
          <w:bCs/>
          <w:lang w:val="en-US" w:eastAsia="zh-TW"/>
        </w:rPr>
      </w:pPr>
    </w:p>
    <w:p w14:paraId="52F174D0" w14:textId="0730335A" w:rsidR="00896375" w:rsidRPr="00920014" w:rsidRDefault="00896375" w:rsidP="00084C12">
      <w:pPr>
        <w:rPr>
          <w:lang w:val="en-US" w:eastAsia="zh-TW"/>
        </w:rPr>
      </w:pPr>
      <w:r w:rsidRPr="00920014">
        <w:rPr>
          <w:b/>
          <w:bCs/>
          <w:lang w:val="en-US" w:eastAsia="zh-TW"/>
        </w:rPr>
        <w:t>Figure S1</w:t>
      </w:r>
      <w:r w:rsidRPr="00920014">
        <w:rPr>
          <w:lang w:val="en-US" w:eastAsia="zh-TW"/>
        </w:rPr>
        <w:t xml:space="preserve"> </w:t>
      </w:r>
      <w:r w:rsidR="004A40D4" w:rsidRPr="00920014">
        <w:rPr>
          <w:lang w:val="en-US" w:eastAsia="zh-TW"/>
        </w:rPr>
        <w:t>A</w:t>
      </w:r>
      <w:r w:rsidRPr="00920014">
        <w:rPr>
          <w:lang w:val="en-US" w:eastAsia="zh-TW"/>
        </w:rPr>
        <w:t>ncestry haplotypes</w:t>
      </w:r>
      <w:r w:rsidR="00AE1082" w:rsidRPr="00920014">
        <w:rPr>
          <w:lang w:val="en-US" w:eastAsia="zh-TW"/>
        </w:rPr>
        <w:t xml:space="preserve">, each column is a SNP, each row is an individual. </w:t>
      </w:r>
    </w:p>
    <w:p w14:paraId="745FB536" w14:textId="2B8D99AF" w:rsidR="00B90053" w:rsidRPr="00920014" w:rsidRDefault="00B90053" w:rsidP="00084C12">
      <w:pPr>
        <w:rPr>
          <w:lang w:val="en-US" w:eastAsia="zh-TW"/>
        </w:rPr>
      </w:pPr>
    </w:p>
    <w:p w14:paraId="42FAE476" w14:textId="5CFB5C9F" w:rsidR="004A40D4" w:rsidRDefault="004A40D4" w:rsidP="004A40D4">
      <w:pPr>
        <w:rPr>
          <w:lang w:val="en-US" w:eastAsia="zh-TW"/>
        </w:rPr>
      </w:pPr>
      <w:r w:rsidRPr="00920014">
        <w:rPr>
          <w:b/>
          <w:bCs/>
          <w:lang w:val="en-US" w:eastAsia="zh-TW"/>
        </w:rPr>
        <w:t>Figure S2</w:t>
      </w:r>
      <w:r w:rsidRPr="00920014">
        <w:rPr>
          <w:lang w:val="en-US" w:eastAsia="zh-TW"/>
        </w:rPr>
        <w:t xml:space="preserve"> ancestry haplotypes</w:t>
      </w:r>
      <w:r w:rsidR="001152AA" w:rsidRPr="00920014">
        <w:rPr>
          <w:lang w:val="en-US" w:eastAsia="zh-TW"/>
        </w:rPr>
        <w:t xml:space="preserve"> after imputation,</w:t>
      </w:r>
      <w:r w:rsidRPr="00920014">
        <w:rPr>
          <w:lang w:val="en-US" w:eastAsia="zh-TW"/>
        </w:rPr>
        <w:t xml:space="preserve"> each column is a SNP, each row is an individual. </w:t>
      </w:r>
      <w:r w:rsidR="00325CEF" w:rsidRPr="00920014">
        <w:rPr>
          <w:lang w:val="en-US" w:eastAsia="zh-TW"/>
        </w:rPr>
        <w:t xml:space="preserve">The generation number is on the right side. </w:t>
      </w:r>
    </w:p>
    <w:p w14:paraId="321D37F3" w14:textId="25F8263E" w:rsidR="000E37F5" w:rsidRDefault="000E37F5" w:rsidP="004A40D4">
      <w:pPr>
        <w:rPr>
          <w:lang w:val="en-US" w:eastAsia="zh-TW"/>
        </w:rPr>
      </w:pPr>
    </w:p>
    <w:p w14:paraId="1667EDBB" w14:textId="77777777" w:rsidR="000E37F5" w:rsidRDefault="000E37F5" w:rsidP="000E37F5">
      <w:pPr>
        <w:rPr>
          <w:lang w:val="en-US" w:eastAsia="zh-TW"/>
        </w:rPr>
      </w:pPr>
    </w:p>
    <w:p w14:paraId="2C17E3DF" w14:textId="77777777" w:rsidR="000E37F5" w:rsidRPr="0097570D" w:rsidRDefault="000E37F5" w:rsidP="000E37F5">
      <w:pPr>
        <w:rPr>
          <w:lang w:val="en-US" w:eastAsia="zh-TW"/>
        </w:rPr>
      </w:pPr>
      <w:r>
        <w:rPr>
          <w:lang w:val="en-US" w:eastAsia="zh-TW"/>
        </w:rPr>
        <w:t xml:space="preserve">Figure S4 </w:t>
      </w:r>
    </w:p>
    <w:p w14:paraId="3BDFDE82" w14:textId="77777777" w:rsidR="000E37F5" w:rsidRDefault="000E37F5" w:rsidP="004A40D4">
      <w:pPr>
        <w:rPr>
          <w:lang w:val="en-US" w:eastAsia="zh-TW"/>
        </w:rPr>
      </w:pPr>
    </w:p>
    <w:p w14:paraId="7B3CB037" w14:textId="5D9C4162" w:rsidR="0064732D" w:rsidRDefault="0097570D" w:rsidP="004A40D4">
      <w:pPr>
        <w:rPr>
          <w:lang w:val="en-US" w:eastAsia="zh-TW"/>
        </w:rPr>
      </w:pPr>
      <w:r>
        <w:rPr>
          <w:noProof/>
          <w:lang w:val="en-US" w:eastAsia="zh-TW"/>
        </w:rPr>
        <w:drawing>
          <wp:inline distT="0" distB="0" distL="0" distR="0" wp14:anchorId="4E8527F0" wp14:editId="70B0FB54">
            <wp:extent cx="5943600" cy="3169920"/>
            <wp:effectExtent l="0" t="0" r="0" b="508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B3C1FE2" w14:textId="5B2CD3DE" w:rsidR="0064732D" w:rsidRDefault="0064732D" w:rsidP="004A40D4">
      <w:pPr>
        <w:rPr>
          <w:lang w:val="en-US" w:eastAsia="zh-TW"/>
        </w:rPr>
      </w:pPr>
      <w:r w:rsidRPr="0064732D">
        <w:rPr>
          <w:b/>
          <w:bCs/>
          <w:lang w:val="en-US" w:eastAsia="zh-TW"/>
        </w:rPr>
        <w:t>Figure S3</w:t>
      </w:r>
      <w:r>
        <w:rPr>
          <w:b/>
          <w:bCs/>
          <w:lang w:val="en-US" w:eastAsia="zh-TW"/>
        </w:rPr>
        <w:t xml:space="preserve"> </w:t>
      </w:r>
      <w:r w:rsidR="0097570D">
        <w:rPr>
          <w:lang w:val="en-US" w:eastAsia="zh-TW"/>
        </w:rPr>
        <w:t>K-means cluster</w:t>
      </w:r>
      <w:r w:rsidR="000E37F5">
        <w:rPr>
          <w:lang w:val="en-US" w:eastAsia="zh-TW"/>
        </w:rPr>
        <w:t>s</w:t>
      </w:r>
    </w:p>
    <w:p w14:paraId="638A5191" w14:textId="7EEEB4F1" w:rsidR="004A40D4" w:rsidRPr="00920014" w:rsidRDefault="004A40D4" w:rsidP="00084C12">
      <w:pPr>
        <w:rPr>
          <w:lang w:val="en-US" w:eastAsia="zh-TW"/>
        </w:rPr>
      </w:pPr>
    </w:p>
    <w:p w14:paraId="26A08474" w14:textId="77061634" w:rsidR="004A40D4" w:rsidRPr="00920014" w:rsidRDefault="004A40D4" w:rsidP="00084C12">
      <w:pPr>
        <w:rPr>
          <w:lang w:val="en-US" w:eastAsia="zh-TW"/>
        </w:rPr>
      </w:pPr>
    </w:p>
    <w:p w14:paraId="3F8EAE58" w14:textId="77777777" w:rsidR="004A40D4" w:rsidRPr="00920014" w:rsidRDefault="004A40D4" w:rsidP="00084C12">
      <w:pPr>
        <w:rPr>
          <w:lang w:val="en-US" w:eastAsia="zh-TW"/>
        </w:rPr>
      </w:pPr>
    </w:p>
    <w:p w14:paraId="23E39A9C" w14:textId="01BBF019" w:rsidR="00B90053" w:rsidRPr="007B275C" w:rsidRDefault="00B90053" w:rsidP="00084C12">
      <w:pPr>
        <w:rPr>
          <w:lang w:val="en-US" w:eastAsia="zh-TW"/>
        </w:rPr>
      </w:pPr>
      <w:r w:rsidRPr="00920014">
        <w:rPr>
          <w:b/>
          <w:bCs/>
          <w:lang w:val="en-US" w:eastAsia="zh-TW"/>
        </w:rPr>
        <w:t>Table S1</w:t>
      </w:r>
      <w:r w:rsidR="007B275C">
        <w:rPr>
          <w:b/>
          <w:bCs/>
          <w:lang w:val="en-US" w:eastAsia="zh-TW"/>
        </w:rPr>
        <w:t xml:space="preserve"> </w:t>
      </w:r>
      <w:r w:rsidR="007B275C" w:rsidRPr="007B275C">
        <w:rPr>
          <w:lang w:val="en-US" w:eastAsia="zh-TW"/>
        </w:rPr>
        <w:t xml:space="preserve">Summery </w:t>
      </w:r>
      <w:r w:rsidR="007B275C">
        <w:rPr>
          <w:lang w:val="en-US" w:eastAsia="zh-TW"/>
        </w:rPr>
        <w:t xml:space="preserve">of </w:t>
      </w:r>
      <w:r w:rsidR="009D1737">
        <w:rPr>
          <w:lang w:val="en-US" w:eastAsia="zh-TW"/>
        </w:rPr>
        <w:t xml:space="preserve">numbers of ancestry informative sites and k-means </w:t>
      </w:r>
      <w:r w:rsidR="007B275C">
        <w:rPr>
          <w:lang w:val="en-US" w:eastAsia="zh-TW"/>
        </w:rPr>
        <w:t>cluster</w:t>
      </w:r>
      <w:r w:rsidR="009D1737">
        <w:rPr>
          <w:lang w:val="en-US" w:eastAsia="zh-TW"/>
        </w:rPr>
        <w:t xml:space="preserve">s across each muller element. </w:t>
      </w:r>
    </w:p>
    <w:p w14:paraId="11FFBC78" w14:textId="1AEDF694" w:rsidR="00B90053" w:rsidRPr="00920014" w:rsidRDefault="00B90053" w:rsidP="00084C12">
      <w:pPr>
        <w:rPr>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920014"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920014" w:rsidRDefault="00B90053" w:rsidP="00B90053">
            <w:pPr>
              <w:jc w:val="center"/>
              <w:rPr>
                <w:color w:val="000000"/>
              </w:rPr>
            </w:pPr>
            <w:r w:rsidRPr="00920014">
              <w:rPr>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920014" w:rsidRDefault="00B90053" w:rsidP="00B90053">
            <w:pPr>
              <w:jc w:val="center"/>
              <w:rPr>
                <w:b/>
                <w:bCs/>
                <w:color w:val="000000"/>
              </w:rPr>
            </w:pPr>
            <w:r w:rsidRPr="00920014">
              <w:rPr>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920014" w:rsidRDefault="00B90053" w:rsidP="00B90053">
            <w:pPr>
              <w:jc w:val="center"/>
              <w:rPr>
                <w:b/>
                <w:bCs/>
                <w:color w:val="000000"/>
              </w:rPr>
            </w:pPr>
            <w:r w:rsidRPr="00920014">
              <w:rPr>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920014" w:rsidRDefault="00B90053" w:rsidP="00B90053">
            <w:pPr>
              <w:jc w:val="center"/>
              <w:rPr>
                <w:b/>
                <w:bCs/>
                <w:color w:val="000000"/>
              </w:rPr>
            </w:pPr>
            <w:r w:rsidRPr="00920014">
              <w:rPr>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920014" w:rsidRDefault="00B90053" w:rsidP="00B90053">
            <w:pPr>
              <w:jc w:val="center"/>
              <w:rPr>
                <w:b/>
                <w:bCs/>
                <w:color w:val="000000"/>
              </w:rPr>
            </w:pPr>
            <w:r w:rsidRPr="00920014">
              <w:rPr>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920014" w:rsidRDefault="00B90053" w:rsidP="00B90053">
            <w:pPr>
              <w:jc w:val="center"/>
              <w:rPr>
                <w:b/>
                <w:bCs/>
                <w:color w:val="000000"/>
              </w:rPr>
            </w:pPr>
            <w:r w:rsidRPr="00920014">
              <w:rPr>
                <w:b/>
                <w:bCs/>
                <w:color w:val="000000"/>
              </w:rPr>
              <w:t>Muller F</w:t>
            </w:r>
          </w:p>
        </w:tc>
      </w:tr>
      <w:tr w:rsidR="00B90053" w:rsidRPr="00920014"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920014" w:rsidRDefault="00B90053" w:rsidP="00B90053">
            <w:pPr>
              <w:jc w:val="center"/>
              <w:rPr>
                <w:color w:val="000000"/>
              </w:rPr>
            </w:pPr>
            <w:r w:rsidRPr="00920014">
              <w:rPr>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1B5403D5" w:rsidR="00B90053" w:rsidRPr="00920014" w:rsidRDefault="009410BC" w:rsidP="00B90053">
            <w:pPr>
              <w:jc w:val="center"/>
              <w:rPr>
                <w:color w:val="000000"/>
              </w:rPr>
            </w:pPr>
            <w:r>
              <w:rPr>
                <w:color w:val="000000"/>
              </w:rPr>
              <w:t>128</w:t>
            </w:r>
            <w:r w:rsidR="00AD1FE7">
              <w:rPr>
                <w:color w:val="000000"/>
              </w:rPr>
              <w:t>,</w:t>
            </w:r>
            <w:r>
              <w:rPr>
                <w:color w:val="000000"/>
              </w:rPr>
              <w:t>670</w:t>
            </w:r>
          </w:p>
        </w:tc>
        <w:tc>
          <w:tcPr>
            <w:tcW w:w="1300" w:type="dxa"/>
            <w:tcBorders>
              <w:top w:val="single" w:sz="4" w:space="0" w:color="auto"/>
              <w:left w:val="nil"/>
              <w:bottom w:val="nil"/>
              <w:right w:val="nil"/>
            </w:tcBorders>
            <w:shd w:val="clear" w:color="auto" w:fill="auto"/>
            <w:noWrap/>
            <w:vAlign w:val="bottom"/>
            <w:hideMark/>
          </w:tcPr>
          <w:p w14:paraId="7C12C68A" w14:textId="0123CBF6" w:rsidR="00B90053" w:rsidRPr="00920014" w:rsidRDefault="009410BC" w:rsidP="00B90053">
            <w:pPr>
              <w:jc w:val="center"/>
              <w:rPr>
                <w:color w:val="000000"/>
              </w:rPr>
            </w:pPr>
            <w:r>
              <w:rPr>
                <w:color w:val="000000"/>
              </w:rPr>
              <w:t>120</w:t>
            </w:r>
            <w:r w:rsidR="00AD1FE7">
              <w:rPr>
                <w:color w:val="000000"/>
              </w:rPr>
              <w:t>,</w:t>
            </w:r>
            <w:r>
              <w:rPr>
                <w:color w:val="000000"/>
              </w:rPr>
              <w:t>223</w:t>
            </w:r>
          </w:p>
        </w:tc>
        <w:tc>
          <w:tcPr>
            <w:tcW w:w="1450" w:type="dxa"/>
            <w:tcBorders>
              <w:top w:val="single" w:sz="4" w:space="0" w:color="auto"/>
              <w:left w:val="nil"/>
              <w:bottom w:val="nil"/>
              <w:right w:val="nil"/>
            </w:tcBorders>
            <w:shd w:val="clear" w:color="auto" w:fill="auto"/>
            <w:noWrap/>
            <w:vAlign w:val="bottom"/>
            <w:hideMark/>
          </w:tcPr>
          <w:p w14:paraId="77578BD9" w14:textId="55545E14" w:rsidR="00B90053" w:rsidRPr="00920014" w:rsidRDefault="009410BC" w:rsidP="00B90053">
            <w:pPr>
              <w:jc w:val="center"/>
              <w:rPr>
                <w:color w:val="000000"/>
              </w:rPr>
            </w:pPr>
            <w:r>
              <w:rPr>
                <w:color w:val="000000"/>
              </w:rPr>
              <w:t>188</w:t>
            </w:r>
            <w:r w:rsidR="00AD1FE7">
              <w:rPr>
                <w:color w:val="000000"/>
              </w:rPr>
              <w:t>,</w:t>
            </w:r>
            <w:r>
              <w:rPr>
                <w:color w:val="000000"/>
              </w:rPr>
              <w:t>404</w:t>
            </w:r>
          </w:p>
        </w:tc>
        <w:tc>
          <w:tcPr>
            <w:tcW w:w="1300" w:type="dxa"/>
            <w:tcBorders>
              <w:top w:val="single" w:sz="4" w:space="0" w:color="auto"/>
              <w:left w:val="nil"/>
              <w:bottom w:val="nil"/>
              <w:right w:val="nil"/>
            </w:tcBorders>
            <w:shd w:val="clear" w:color="auto" w:fill="auto"/>
            <w:noWrap/>
            <w:vAlign w:val="bottom"/>
            <w:hideMark/>
          </w:tcPr>
          <w:p w14:paraId="749CFD70" w14:textId="20AA0A92" w:rsidR="00B90053" w:rsidRPr="00920014" w:rsidRDefault="009410BC" w:rsidP="00B90053">
            <w:pPr>
              <w:jc w:val="center"/>
              <w:rPr>
                <w:color w:val="000000"/>
              </w:rPr>
            </w:pPr>
            <w:r>
              <w:rPr>
                <w:color w:val="000000"/>
              </w:rPr>
              <w:t>126</w:t>
            </w:r>
            <w:r w:rsidR="00AD1FE7">
              <w:rPr>
                <w:color w:val="000000"/>
              </w:rPr>
              <w:t>,</w:t>
            </w:r>
            <w:r>
              <w:rPr>
                <w:color w:val="000000"/>
              </w:rPr>
              <w:t>724</w:t>
            </w:r>
          </w:p>
        </w:tc>
        <w:tc>
          <w:tcPr>
            <w:tcW w:w="1300" w:type="dxa"/>
            <w:tcBorders>
              <w:top w:val="single" w:sz="4" w:space="0" w:color="auto"/>
              <w:left w:val="nil"/>
              <w:bottom w:val="nil"/>
              <w:right w:val="nil"/>
            </w:tcBorders>
            <w:shd w:val="clear" w:color="auto" w:fill="auto"/>
            <w:noWrap/>
            <w:vAlign w:val="bottom"/>
            <w:hideMark/>
          </w:tcPr>
          <w:p w14:paraId="45B3AA66" w14:textId="497C8C94" w:rsidR="00B90053" w:rsidRPr="00920014" w:rsidRDefault="009410BC" w:rsidP="00B90053">
            <w:pPr>
              <w:jc w:val="center"/>
              <w:rPr>
                <w:color w:val="000000"/>
              </w:rPr>
            </w:pPr>
            <w:r>
              <w:rPr>
                <w:color w:val="000000"/>
              </w:rPr>
              <w:t>3</w:t>
            </w:r>
            <w:r w:rsidR="00AC5D3D">
              <w:rPr>
                <w:color w:val="000000"/>
              </w:rPr>
              <w:t>,</w:t>
            </w:r>
            <w:r>
              <w:rPr>
                <w:color w:val="000000"/>
              </w:rPr>
              <w:t>036</w:t>
            </w:r>
          </w:p>
        </w:tc>
      </w:tr>
      <w:tr w:rsidR="00B90053" w:rsidRPr="00920014"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920014" w:rsidRDefault="00B90053" w:rsidP="00B90053">
            <w:pPr>
              <w:jc w:val="center"/>
              <w:rPr>
                <w:color w:val="000000"/>
              </w:rPr>
            </w:pPr>
            <w:r w:rsidRPr="00920014">
              <w:rPr>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3A5D6C7C" w:rsidR="00B90053" w:rsidRPr="00920014" w:rsidRDefault="009410BC" w:rsidP="00B90053">
            <w:pPr>
              <w:jc w:val="center"/>
              <w:rPr>
                <w:color w:val="000000"/>
              </w:rPr>
            </w:pPr>
            <w:r>
              <w:rPr>
                <w:color w:val="000000"/>
              </w:rPr>
              <w:t>18</w:t>
            </w:r>
          </w:p>
        </w:tc>
        <w:tc>
          <w:tcPr>
            <w:tcW w:w="1300" w:type="dxa"/>
            <w:tcBorders>
              <w:top w:val="nil"/>
              <w:left w:val="nil"/>
              <w:bottom w:val="single" w:sz="4" w:space="0" w:color="auto"/>
              <w:right w:val="nil"/>
            </w:tcBorders>
            <w:shd w:val="clear" w:color="auto" w:fill="auto"/>
            <w:noWrap/>
            <w:vAlign w:val="bottom"/>
            <w:hideMark/>
          </w:tcPr>
          <w:p w14:paraId="4F937524" w14:textId="6F326EE6" w:rsidR="00B90053" w:rsidRPr="00920014" w:rsidRDefault="009410BC" w:rsidP="00B90053">
            <w:pPr>
              <w:jc w:val="center"/>
              <w:rPr>
                <w:color w:val="000000"/>
              </w:rPr>
            </w:pPr>
            <w:r>
              <w:rPr>
                <w:color w:val="000000"/>
              </w:rPr>
              <w:t>14</w:t>
            </w:r>
          </w:p>
        </w:tc>
        <w:tc>
          <w:tcPr>
            <w:tcW w:w="1450" w:type="dxa"/>
            <w:tcBorders>
              <w:top w:val="nil"/>
              <w:left w:val="nil"/>
              <w:bottom w:val="single" w:sz="4" w:space="0" w:color="auto"/>
              <w:right w:val="nil"/>
            </w:tcBorders>
            <w:shd w:val="clear" w:color="auto" w:fill="auto"/>
            <w:noWrap/>
            <w:vAlign w:val="bottom"/>
            <w:hideMark/>
          </w:tcPr>
          <w:p w14:paraId="6701C9CE" w14:textId="198B4B98" w:rsidR="00B90053" w:rsidRPr="00920014" w:rsidRDefault="009410BC" w:rsidP="00B90053">
            <w:pPr>
              <w:jc w:val="center"/>
              <w:rPr>
                <w:color w:val="000000"/>
              </w:rPr>
            </w:pPr>
            <w:r>
              <w:rPr>
                <w:color w:val="000000"/>
              </w:rPr>
              <w:t>5</w:t>
            </w:r>
          </w:p>
        </w:tc>
        <w:tc>
          <w:tcPr>
            <w:tcW w:w="1300" w:type="dxa"/>
            <w:tcBorders>
              <w:top w:val="nil"/>
              <w:left w:val="nil"/>
              <w:bottom w:val="single" w:sz="4" w:space="0" w:color="auto"/>
              <w:right w:val="nil"/>
            </w:tcBorders>
            <w:shd w:val="clear" w:color="auto" w:fill="auto"/>
            <w:noWrap/>
            <w:vAlign w:val="bottom"/>
            <w:hideMark/>
          </w:tcPr>
          <w:p w14:paraId="4AA7DAF9" w14:textId="14556DC2" w:rsidR="00B90053" w:rsidRPr="00920014" w:rsidRDefault="00B90053" w:rsidP="00B90053">
            <w:pPr>
              <w:jc w:val="center"/>
              <w:rPr>
                <w:color w:val="000000"/>
              </w:rPr>
            </w:pPr>
            <w:r w:rsidRPr="00920014">
              <w:rPr>
                <w:color w:val="000000"/>
              </w:rPr>
              <w:t>4</w:t>
            </w:r>
            <w:r w:rsidR="0059604F">
              <w:rPr>
                <w:color w:val="000000"/>
              </w:rPr>
              <w:t>2</w:t>
            </w:r>
          </w:p>
        </w:tc>
        <w:tc>
          <w:tcPr>
            <w:tcW w:w="1300" w:type="dxa"/>
            <w:tcBorders>
              <w:top w:val="nil"/>
              <w:left w:val="nil"/>
              <w:bottom w:val="single" w:sz="4" w:space="0" w:color="auto"/>
              <w:right w:val="nil"/>
            </w:tcBorders>
            <w:shd w:val="clear" w:color="auto" w:fill="auto"/>
            <w:noWrap/>
            <w:vAlign w:val="bottom"/>
            <w:hideMark/>
          </w:tcPr>
          <w:p w14:paraId="248854F5" w14:textId="64D0630D" w:rsidR="00B90053" w:rsidRPr="00920014" w:rsidRDefault="009410BC" w:rsidP="00B90053">
            <w:pPr>
              <w:jc w:val="center"/>
              <w:rPr>
                <w:color w:val="000000"/>
              </w:rPr>
            </w:pPr>
            <w:r>
              <w:rPr>
                <w:color w:val="000000"/>
              </w:rPr>
              <w:t>5</w:t>
            </w:r>
          </w:p>
        </w:tc>
      </w:tr>
    </w:tbl>
    <w:p w14:paraId="36193AF9" w14:textId="77777777" w:rsidR="00B90053" w:rsidRPr="00920014" w:rsidRDefault="00B90053" w:rsidP="00084C12">
      <w:pPr>
        <w:rPr>
          <w:lang w:val="en-US" w:eastAsia="zh-TW"/>
        </w:rPr>
      </w:pPr>
    </w:p>
    <w:sectPr w:rsidR="00B90053" w:rsidRPr="00920014" w:rsidSect="00193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lu Wang" w:date="2020-09-22T16:42:00Z" w:initials="SW">
    <w:p w14:paraId="224A41B7" w14:textId="354C94F9" w:rsidR="009217B5" w:rsidRDefault="009217B5">
      <w:pPr>
        <w:pStyle w:val="CommentText"/>
      </w:pPr>
      <w:r>
        <w:rPr>
          <w:rStyle w:val="CommentReference"/>
        </w:rPr>
        <w:annotationRef/>
      </w:r>
      <w:r>
        <w:t>Need to update with new lib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A41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4A7DF" w16cex:dateUtc="2020-09-22T2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A41B7" w16cid:durableId="2314A7D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008CD"/>
    <w:rsid w:val="0000280E"/>
    <w:rsid w:val="00002BFF"/>
    <w:rsid w:val="00011557"/>
    <w:rsid w:val="000140AF"/>
    <w:rsid w:val="00016AC4"/>
    <w:rsid w:val="00016B2C"/>
    <w:rsid w:val="00016EA0"/>
    <w:rsid w:val="000173BC"/>
    <w:rsid w:val="00020D75"/>
    <w:rsid w:val="00020FD8"/>
    <w:rsid w:val="00022B0E"/>
    <w:rsid w:val="00025CAC"/>
    <w:rsid w:val="000273A2"/>
    <w:rsid w:val="00027B48"/>
    <w:rsid w:val="00027BD8"/>
    <w:rsid w:val="000319FA"/>
    <w:rsid w:val="000336A5"/>
    <w:rsid w:val="00033C5D"/>
    <w:rsid w:val="00035070"/>
    <w:rsid w:val="000365CB"/>
    <w:rsid w:val="0004414F"/>
    <w:rsid w:val="00044223"/>
    <w:rsid w:val="000457F9"/>
    <w:rsid w:val="00045BD1"/>
    <w:rsid w:val="00054D6A"/>
    <w:rsid w:val="00056C1E"/>
    <w:rsid w:val="00060361"/>
    <w:rsid w:val="00062169"/>
    <w:rsid w:val="00063D57"/>
    <w:rsid w:val="00063F10"/>
    <w:rsid w:val="000643FE"/>
    <w:rsid w:val="00064567"/>
    <w:rsid w:val="00064621"/>
    <w:rsid w:val="00066A30"/>
    <w:rsid w:val="00072497"/>
    <w:rsid w:val="00072F1D"/>
    <w:rsid w:val="00073BE9"/>
    <w:rsid w:val="00076C7A"/>
    <w:rsid w:val="000811FC"/>
    <w:rsid w:val="00081F89"/>
    <w:rsid w:val="00082D9D"/>
    <w:rsid w:val="000842B6"/>
    <w:rsid w:val="00084ABB"/>
    <w:rsid w:val="00084C12"/>
    <w:rsid w:val="00086245"/>
    <w:rsid w:val="00086660"/>
    <w:rsid w:val="00087E15"/>
    <w:rsid w:val="000915E8"/>
    <w:rsid w:val="0009324A"/>
    <w:rsid w:val="00093FF5"/>
    <w:rsid w:val="00094B22"/>
    <w:rsid w:val="000957EA"/>
    <w:rsid w:val="0009789C"/>
    <w:rsid w:val="000A095E"/>
    <w:rsid w:val="000A0DC2"/>
    <w:rsid w:val="000A1996"/>
    <w:rsid w:val="000A28AE"/>
    <w:rsid w:val="000A341F"/>
    <w:rsid w:val="000A37AA"/>
    <w:rsid w:val="000A5F99"/>
    <w:rsid w:val="000A7ECD"/>
    <w:rsid w:val="000B0816"/>
    <w:rsid w:val="000B23A1"/>
    <w:rsid w:val="000B269F"/>
    <w:rsid w:val="000B2A3B"/>
    <w:rsid w:val="000B2C48"/>
    <w:rsid w:val="000B5124"/>
    <w:rsid w:val="000B7C2C"/>
    <w:rsid w:val="000C2409"/>
    <w:rsid w:val="000C314D"/>
    <w:rsid w:val="000C328F"/>
    <w:rsid w:val="000C47A3"/>
    <w:rsid w:val="000C49E8"/>
    <w:rsid w:val="000C6115"/>
    <w:rsid w:val="000D023D"/>
    <w:rsid w:val="000D0F2A"/>
    <w:rsid w:val="000D13A7"/>
    <w:rsid w:val="000D1993"/>
    <w:rsid w:val="000D4390"/>
    <w:rsid w:val="000D6357"/>
    <w:rsid w:val="000D6BA7"/>
    <w:rsid w:val="000D6BC9"/>
    <w:rsid w:val="000D7362"/>
    <w:rsid w:val="000D7411"/>
    <w:rsid w:val="000D7B50"/>
    <w:rsid w:val="000E15B4"/>
    <w:rsid w:val="000E16CF"/>
    <w:rsid w:val="000E2276"/>
    <w:rsid w:val="000E37F5"/>
    <w:rsid w:val="000E40C2"/>
    <w:rsid w:val="000F06D6"/>
    <w:rsid w:val="000F188B"/>
    <w:rsid w:val="000F2EFC"/>
    <w:rsid w:val="000F38CC"/>
    <w:rsid w:val="000F592C"/>
    <w:rsid w:val="00101BDB"/>
    <w:rsid w:val="00102805"/>
    <w:rsid w:val="001057C4"/>
    <w:rsid w:val="001058FF"/>
    <w:rsid w:val="0011163C"/>
    <w:rsid w:val="00113F17"/>
    <w:rsid w:val="00114285"/>
    <w:rsid w:val="00114C03"/>
    <w:rsid w:val="00114D87"/>
    <w:rsid w:val="00115222"/>
    <w:rsid w:val="001152AA"/>
    <w:rsid w:val="00116E6A"/>
    <w:rsid w:val="00117C23"/>
    <w:rsid w:val="0012349A"/>
    <w:rsid w:val="001247D3"/>
    <w:rsid w:val="001323C8"/>
    <w:rsid w:val="0013254E"/>
    <w:rsid w:val="00134E27"/>
    <w:rsid w:val="00135895"/>
    <w:rsid w:val="00135BAB"/>
    <w:rsid w:val="00137BAC"/>
    <w:rsid w:val="00141406"/>
    <w:rsid w:val="00141A2F"/>
    <w:rsid w:val="00141C79"/>
    <w:rsid w:val="00142757"/>
    <w:rsid w:val="00142EE4"/>
    <w:rsid w:val="001436E6"/>
    <w:rsid w:val="00144597"/>
    <w:rsid w:val="001449C9"/>
    <w:rsid w:val="00144E4F"/>
    <w:rsid w:val="00145523"/>
    <w:rsid w:val="00146238"/>
    <w:rsid w:val="001462E6"/>
    <w:rsid w:val="001506DB"/>
    <w:rsid w:val="00150761"/>
    <w:rsid w:val="001517DF"/>
    <w:rsid w:val="0015225E"/>
    <w:rsid w:val="00154D23"/>
    <w:rsid w:val="00155905"/>
    <w:rsid w:val="00156945"/>
    <w:rsid w:val="00157372"/>
    <w:rsid w:val="00161372"/>
    <w:rsid w:val="0016324F"/>
    <w:rsid w:val="00165AE1"/>
    <w:rsid w:val="00166AC2"/>
    <w:rsid w:val="001671C5"/>
    <w:rsid w:val="00171C70"/>
    <w:rsid w:val="00171FC6"/>
    <w:rsid w:val="00174531"/>
    <w:rsid w:val="00175C64"/>
    <w:rsid w:val="001761EE"/>
    <w:rsid w:val="001805B0"/>
    <w:rsid w:val="00180AD5"/>
    <w:rsid w:val="001830F8"/>
    <w:rsid w:val="00183165"/>
    <w:rsid w:val="00183198"/>
    <w:rsid w:val="00185A06"/>
    <w:rsid w:val="0018734D"/>
    <w:rsid w:val="00190BC2"/>
    <w:rsid w:val="0019106B"/>
    <w:rsid w:val="001916D6"/>
    <w:rsid w:val="00192522"/>
    <w:rsid w:val="00193659"/>
    <w:rsid w:val="00193C82"/>
    <w:rsid w:val="00194E2D"/>
    <w:rsid w:val="00195CDC"/>
    <w:rsid w:val="00196BB1"/>
    <w:rsid w:val="0019706F"/>
    <w:rsid w:val="001971C8"/>
    <w:rsid w:val="001A217B"/>
    <w:rsid w:val="001A3E05"/>
    <w:rsid w:val="001A41EC"/>
    <w:rsid w:val="001A4342"/>
    <w:rsid w:val="001A5882"/>
    <w:rsid w:val="001A6B3B"/>
    <w:rsid w:val="001A7182"/>
    <w:rsid w:val="001B0440"/>
    <w:rsid w:val="001B0D47"/>
    <w:rsid w:val="001B1E35"/>
    <w:rsid w:val="001B2333"/>
    <w:rsid w:val="001B37B9"/>
    <w:rsid w:val="001B38A2"/>
    <w:rsid w:val="001B567B"/>
    <w:rsid w:val="001B56F9"/>
    <w:rsid w:val="001B58E8"/>
    <w:rsid w:val="001B7F58"/>
    <w:rsid w:val="001C090D"/>
    <w:rsid w:val="001C179B"/>
    <w:rsid w:val="001C29EC"/>
    <w:rsid w:val="001C31E9"/>
    <w:rsid w:val="001C3C3B"/>
    <w:rsid w:val="001C6544"/>
    <w:rsid w:val="001C7E13"/>
    <w:rsid w:val="001D0898"/>
    <w:rsid w:val="001D0DC3"/>
    <w:rsid w:val="001D1CD0"/>
    <w:rsid w:val="001D2E23"/>
    <w:rsid w:val="001D615A"/>
    <w:rsid w:val="001D73D6"/>
    <w:rsid w:val="001D7E17"/>
    <w:rsid w:val="001D7E6D"/>
    <w:rsid w:val="001E041B"/>
    <w:rsid w:val="001E4582"/>
    <w:rsid w:val="001E627A"/>
    <w:rsid w:val="001E7A28"/>
    <w:rsid w:val="001F0606"/>
    <w:rsid w:val="001F1EB8"/>
    <w:rsid w:val="001F456E"/>
    <w:rsid w:val="001F5C58"/>
    <w:rsid w:val="001F6891"/>
    <w:rsid w:val="001F6A9D"/>
    <w:rsid w:val="002006AD"/>
    <w:rsid w:val="00204A34"/>
    <w:rsid w:val="0020536A"/>
    <w:rsid w:val="002056AF"/>
    <w:rsid w:val="00205CDE"/>
    <w:rsid w:val="00206F8E"/>
    <w:rsid w:val="00207E8B"/>
    <w:rsid w:val="00212BC0"/>
    <w:rsid w:val="002137A8"/>
    <w:rsid w:val="00213A28"/>
    <w:rsid w:val="0021406C"/>
    <w:rsid w:val="00216B8E"/>
    <w:rsid w:val="00216E3C"/>
    <w:rsid w:val="00217781"/>
    <w:rsid w:val="00220788"/>
    <w:rsid w:val="00220D0E"/>
    <w:rsid w:val="00222875"/>
    <w:rsid w:val="002234EA"/>
    <w:rsid w:val="00226142"/>
    <w:rsid w:val="00230267"/>
    <w:rsid w:val="0023242A"/>
    <w:rsid w:val="002337B8"/>
    <w:rsid w:val="00236D15"/>
    <w:rsid w:val="00236DAC"/>
    <w:rsid w:val="00237861"/>
    <w:rsid w:val="00242372"/>
    <w:rsid w:val="002427AE"/>
    <w:rsid w:val="0024295E"/>
    <w:rsid w:val="00243CD0"/>
    <w:rsid w:val="00244AF8"/>
    <w:rsid w:val="00244DCC"/>
    <w:rsid w:val="0024689E"/>
    <w:rsid w:val="00246A7D"/>
    <w:rsid w:val="00250B3E"/>
    <w:rsid w:val="00251266"/>
    <w:rsid w:val="00251D11"/>
    <w:rsid w:val="002536AD"/>
    <w:rsid w:val="00255CAA"/>
    <w:rsid w:val="002569C6"/>
    <w:rsid w:val="00256FEF"/>
    <w:rsid w:val="00257679"/>
    <w:rsid w:val="002579AE"/>
    <w:rsid w:val="00260629"/>
    <w:rsid w:val="002611A4"/>
    <w:rsid w:val="00262F6D"/>
    <w:rsid w:val="002639A5"/>
    <w:rsid w:val="002667C0"/>
    <w:rsid w:val="0026776D"/>
    <w:rsid w:val="0027038D"/>
    <w:rsid w:val="002733E8"/>
    <w:rsid w:val="00277DAA"/>
    <w:rsid w:val="0028149B"/>
    <w:rsid w:val="00284D92"/>
    <w:rsid w:val="00285E13"/>
    <w:rsid w:val="00286CC5"/>
    <w:rsid w:val="002876A5"/>
    <w:rsid w:val="00290662"/>
    <w:rsid w:val="00290BF0"/>
    <w:rsid w:val="00290EB1"/>
    <w:rsid w:val="00291AF8"/>
    <w:rsid w:val="00292203"/>
    <w:rsid w:val="002937BB"/>
    <w:rsid w:val="00295A6D"/>
    <w:rsid w:val="002A056B"/>
    <w:rsid w:val="002A06D9"/>
    <w:rsid w:val="002A19D8"/>
    <w:rsid w:val="002A6600"/>
    <w:rsid w:val="002A7CB0"/>
    <w:rsid w:val="002B1B21"/>
    <w:rsid w:val="002B2279"/>
    <w:rsid w:val="002B25BD"/>
    <w:rsid w:val="002B4D16"/>
    <w:rsid w:val="002B5EEF"/>
    <w:rsid w:val="002B6419"/>
    <w:rsid w:val="002B683B"/>
    <w:rsid w:val="002C2C6D"/>
    <w:rsid w:val="002C4624"/>
    <w:rsid w:val="002D1787"/>
    <w:rsid w:val="002D1DCE"/>
    <w:rsid w:val="002D2D13"/>
    <w:rsid w:val="002D3136"/>
    <w:rsid w:val="002D3732"/>
    <w:rsid w:val="002D5756"/>
    <w:rsid w:val="002D6EE2"/>
    <w:rsid w:val="002E2316"/>
    <w:rsid w:val="002E24FF"/>
    <w:rsid w:val="002E2F7A"/>
    <w:rsid w:val="002E323C"/>
    <w:rsid w:val="002E3287"/>
    <w:rsid w:val="002E70E2"/>
    <w:rsid w:val="002E7B67"/>
    <w:rsid w:val="002F0EC8"/>
    <w:rsid w:val="002F319A"/>
    <w:rsid w:val="002F3444"/>
    <w:rsid w:val="002F3816"/>
    <w:rsid w:val="002F3A39"/>
    <w:rsid w:val="002F3B5B"/>
    <w:rsid w:val="002F49FF"/>
    <w:rsid w:val="002F5360"/>
    <w:rsid w:val="002F5B74"/>
    <w:rsid w:val="002F67CA"/>
    <w:rsid w:val="002F6A18"/>
    <w:rsid w:val="00300071"/>
    <w:rsid w:val="003004DB"/>
    <w:rsid w:val="00304F8D"/>
    <w:rsid w:val="00305A75"/>
    <w:rsid w:val="00307467"/>
    <w:rsid w:val="0031014A"/>
    <w:rsid w:val="0031035E"/>
    <w:rsid w:val="003103C7"/>
    <w:rsid w:val="00312322"/>
    <w:rsid w:val="00314488"/>
    <w:rsid w:val="003161F6"/>
    <w:rsid w:val="00316548"/>
    <w:rsid w:val="00316A8F"/>
    <w:rsid w:val="00317CD7"/>
    <w:rsid w:val="00320A46"/>
    <w:rsid w:val="003211EE"/>
    <w:rsid w:val="00322357"/>
    <w:rsid w:val="00322471"/>
    <w:rsid w:val="003230A7"/>
    <w:rsid w:val="003231E8"/>
    <w:rsid w:val="0032396E"/>
    <w:rsid w:val="00323A7B"/>
    <w:rsid w:val="00325CEF"/>
    <w:rsid w:val="00326A5E"/>
    <w:rsid w:val="003305BE"/>
    <w:rsid w:val="00330CB5"/>
    <w:rsid w:val="00331710"/>
    <w:rsid w:val="0034485F"/>
    <w:rsid w:val="003458EF"/>
    <w:rsid w:val="00345F5B"/>
    <w:rsid w:val="003474BD"/>
    <w:rsid w:val="00347C6A"/>
    <w:rsid w:val="00350346"/>
    <w:rsid w:val="00350A17"/>
    <w:rsid w:val="003541D5"/>
    <w:rsid w:val="0035640B"/>
    <w:rsid w:val="00357EBE"/>
    <w:rsid w:val="00360D92"/>
    <w:rsid w:val="00363208"/>
    <w:rsid w:val="00363DB2"/>
    <w:rsid w:val="00364CDD"/>
    <w:rsid w:val="0037021A"/>
    <w:rsid w:val="00371EA8"/>
    <w:rsid w:val="003745AE"/>
    <w:rsid w:val="003774CB"/>
    <w:rsid w:val="00380161"/>
    <w:rsid w:val="003818DF"/>
    <w:rsid w:val="00383CAC"/>
    <w:rsid w:val="00384B7A"/>
    <w:rsid w:val="0038695B"/>
    <w:rsid w:val="00386A49"/>
    <w:rsid w:val="00390293"/>
    <w:rsid w:val="0039144F"/>
    <w:rsid w:val="0039152E"/>
    <w:rsid w:val="003947CD"/>
    <w:rsid w:val="003959B2"/>
    <w:rsid w:val="0039622B"/>
    <w:rsid w:val="00396846"/>
    <w:rsid w:val="003A041B"/>
    <w:rsid w:val="003A0482"/>
    <w:rsid w:val="003A2146"/>
    <w:rsid w:val="003A2E7A"/>
    <w:rsid w:val="003A38AB"/>
    <w:rsid w:val="003A3F80"/>
    <w:rsid w:val="003A41DE"/>
    <w:rsid w:val="003A4654"/>
    <w:rsid w:val="003A54C6"/>
    <w:rsid w:val="003A5D52"/>
    <w:rsid w:val="003A66DD"/>
    <w:rsid w:val="003A7805"/>
    <w:rsid w:val="003A78AC"/>
    <w:rsid w:val="003B3406"/>
    <w:rsid w:val="003B4C0C"/>
    <w:rsid w:val="003B5BB6"/>
    <w:rsid w:val="003C20A8"/>
    <w:rsid w:val="003C24FE"/>
    <w:rsid w:val="003C2B3F"/>
    <w:rsid w:val="003C40E7"/>
    <w:rsid w:val="003C4696"/>
    <w:rsid w:val="003C5CBB"/>
    <w:rsid w:val="003C5F5F"/>
    <w:rsid w:val="003D1A44"/>
    <w:rsid w:val="003D1AD0"/>
    <w:rsid w:val="003D3E6B"/>
    <w:rsid w:val="003D3F0A"/>
    <w:rsid w:val="003D4019"/>
    <w:rsid w:val="003D616E"/>
    <w:rsid w:val="003D6367"/>
    <w:rsid w:val="003D67F7"/>
    <w:rsid w:val="003D727D"/>
    <w:rsid w:val="003E0CAF"/>
    <w:rsid w:val="003E12A1"/>
    <w:rsid w:val="003E1E76"/>
    <w:rsid w:val="003E2CE6"/>
    <w:rsid w:val="003E2E16"/>
    <w:rsid w:val="003E399E"/>
    <w:rsid w:val="003E5149"/>
    <w:rsid w:val="003E75EE"/>
    <w:rsid w:val="003E75F5"/>
    <w:rsid w:val="003F1119"/>
    <w:rsid w:val="003F13A8"/>
    <w:rsid w:val="003F68A9"/>
    <w:rsid w:val="003F7BAB"/>
    <w:rsid w:val="003F7BF9"/>
    <w:rsid w:val="004004B0"/>
    <w:rsid w:val="00400D8E"/>
    <w:rsid w:val="00401F4B"/>
    <w:rsid w:val="0040507B"/>
    <w:rsid w:val="0040564E"/>
    <w:rsid w:val="00405A68"/>
    <w:rsid w:val="004075C5"/>
    <w:rsid w:val="004077B3"/>
    <w:rsid w:val="00407CCE"/>
    <w:rsid w:val="00413AEF"/>
    <w:rsid w:val="00415107"/>
    <w:rsid w:val="00415961"/>
    <w:rsid w:val="00415F15"/>
    <w:rsid w:val="00416094"/>
    <w:rsid w:val="00416D85"/>
    <w:rsid w:val="00420500"/>
    <w:rsid w:val="00420695"/>
    <w:rsid w:val="004213C2"/>
    <w:rsid w:val="00421435"/>
    <w:rsid w:val="00423E4D"/>
    <w:rsid w:val="00424386"/>
    <w:rsid w:val="00426ECD"/>
    <w:rsid w:val="00430D25"/>
    <w:rsid w:val="00430E4A"/>
    <w:rsid w:val="00432A4A"/>
    <w:rsid w:val="004364DF"/>
    <w:rsid w:val="00437AA1"/>
    <w:rsid w:val="00441147"/>
    <w:rsid w:val="00441BFA"/>
    <w:rsid w:val="0044303F"/>
    <w:rsid w:val="00443258"/>
    <w:rsid w:val="004435B2"/>
    <w:rsid w:val="0044381E"/>
    <w:rsid w:val="00444E5E"/>
    <w:rsid w:val="004461CA"/>
    <w:rsid w:val="0044692F"/>
    <w:rsid w:val="00446D5C"/>
    <w:rsid w:val="00450781"/>
    <w:rsid w:val="0045090B"/>
    <w:rsid w:val="00451DF6"/>
    <w:rsid w:val="004521F9"/>
    <w:rsid w:val="0045287C"/>
    <w:rsid w:val="004556BF"/>
    <w:rsid w:val="004610DA"/>
    <w:rsid w:val="00461836"/>
    <w:rsid w:val="004638C3"/>
    <w:rsid w:val="00465225"/>
    <w:rsid w:val="00465B38"/>
    <w:rsid w:val="00465D40"/>
    <w:rsid w:val="00470269"/>
    <w:rsid w:val="00471AC2"/>
    <w:rsid w:val="00471F50"/>
    <w:rsid w:val="00475660"/>
    <w:rsid w:val="00477469"/>
    <w:rsid w:val="00477730"/>
    <w:rsid w:val="00480162"/>
    <w:rsid w:val="00484A30"/>
    <w:rsid w:val="00484D5B"/>
    <w:rsid w:val="004856BE"/>
    <w:rsid w:val="00486C7B"/>
    <w:rsid w:val="004912ED"/>
    <w:rsid w:val="004919B9"/>
    <w:rsid w:val="004922E6"/>
    <w:rsid w:val="00492660"/>
    <w:rsid w:val="00493AAB"/>
    <w:rsid w:val="00494044"/>
    <w:rsid w:val="004947D6"/>
    <w:rsid w:val="00495509"/>
    <w:rsid w:val="00495D4F"/>
    <w:rsid w:val="00495F27"/>
    <w:rsid w:val="0049662F"/>
    <w:rsid w:val="0049773E"/>
    <w:rsid w:val="004A1173"/>
    <w:rsid w:val="004A155C"/>
    <w:rsid w:val="004A3178"/>
    <w:rsid w:val="004A40D4"/>
    <w:rsid w:val="004A440A"/>
    <w:rsid w:val="004A5191"/>
    <w:rsid w:val="004A58C1"/>
    <w:rsid w:val="004A5F29"/>
    <w:rsid w:val="004A7AE4"/>
    <w:rsid w:val="004B0764"/>
    <w:rsid w:val="004B2A3B"/>
    <w:rsid w:val="004B4438"/>
    <w:rsid w:val="004B68B3"/>
    <w:rsid w:val="004C020D"/>
    <w:rsid w:val="004C04CB"/>
    <w:rsid w:val="004C1D76"/>
    <w:rsid w:val="004C4456"/>
    <w:rsid w:val="004C59A4"/>
    <w:rsid w:val="004C6717"/>
    <w:rsid w:val="004C7BF5"/>
    <w:rsid w:val="004D2E7B"/>
    <w:rsid w:val="004D2F53"/>
    <w:rsid w:val="004D5D51"/>
    <w:rsid w:val="004D62BB"/>
    <w:rsid w:val="004D6A09"/>
    <w:rsid w:val="004D79F4"/>
    <w:rsid w:val="004E6263"/>
    <w:rsid w:val="004E631C"/>
    <w:rsid w:val="004F485F"/>
    <w:rsid w:val="004F57F4"/>
    <w:rsid w:val="005006D7"/>
    <w:rsid w:val="0050495F"/>
    <w:rsid w:val="00506A2F"/>
    <w:rsid w:val="0051228D"/>
    <w:rsid w:val="00512E17"/>
    <w:rsid w:val="0051425D"/>
    <w:rsid w:val="00514290"/>
    <w:rsid w:val="0051645C"/>
    <w:rsid w:val="0052179C"/>
    <w:rsid w:val="005219F0"/>
    <w:rsid w:val="00526A71"/>
    <w:rsid w:val="00531E50"/>
    <w:rsid w:val="005321CB"/>
    <w:rsid w:val="00533666"/>
    <w:rsid w:val="00536E73"/>
    <w:rsid w:val="00540B2F"/>
    <w:rsid w:val="00540B77"/>
    <w:rsid w:val="00540D58"/>
    <w:rsid w:val="00541A82"/>
    <w:rsid w:val="00542473"/>
    <w:rsid w:val="00542525"/>
    <w:rsid w:val="00542E78"/>
    <w:rsid w:val="005433B2"/>
    <w:rsid w:val="0054395D"/>
    <w:rsid w:val="00543ABE"/>
    <w:rsid w:val="00544C87"/>
    <w:rsid w:val="00547346"/>
    <w:rsid w:val="00547E76"/>
    <w:rsid w:val="00550E35"/>
    <w:rsid w:val="005534C1"/>
    <w:rsid w:val="00553C2A"/>
    <w:rsid w:val="00554370"/>
    <w:rsid w:val="00556F1F"/>
    <w:rsid w:val="00560CE4"/>
    <w:rsid w:val="00561872"/>
    <w:rsid w:val="005618AF"/>
    <w:rsid w:val="005639A6"/>
    <w:rsid w:val="0056478D"/>
    <w:rsid w:val="00564A96"/>
    <w:rsid w:val="00566F41"/>
    <w:rsid w:val="00570DB4"/>
    <w:rsid w:val="00571A5C"/>
    <w:rsid w:val="00573FE7"/>
    <w:rsid w:val="00575DF8"/>
    <w:rsid w:val="00575F0A"/>
    <w:rsid w:val="0057624E"/>
    <w:rsid w:val="00577ABD"/>
    <w:rsid w:val="00577EDC"/>
    <w:rsid w:val="00580DB4"/>
    <w:rsid w:val="00582975"/>
    <w:rsid w:val="00583071"/>
    <w:rsid w:val="00584B7B"/>
    <w:rsid w:val="0058786F"/>
    <w:rsid w:val="005900B2"/>
    <w:rsid w:val="0059115B"/>
    <w:rsid w:val="0059258C"/>
    <w:rsid w:val="00593680"/>
    <w:rsid w:val="0059604F"/>
    <w:rsid w:val="005A3C4B"/>
    <w:rsid w:val="005A4398"/>
    <w:rsid w:val="005A5915"/>
    <w:rsid w:val="005A6141"/>
    <w:rsid w:val="005B0777"/>
    <w:rsid w:val="005B0E1F"/>
    <w:rsid w:val="005B0E92"/>
    <w:rsid w:val="005B19DC"/>
    <w:rsid w:val="005B43E2"/>
    <w:rsid w:val="005C0D57"/>
    <w:rsid w:val="005C2940"/>
    <w:rsid w:val="005C2A14"/>
    <w:rsid w:val="005C41D9"/>
    <w:rsid w:val="005C56A4"/>
    <w:rsid w:val="005C607B"/>
    <w:rsid w:val="005C6210"/>
    <w:rsid w:val="005C6F4B"/>
    <w:rsid w:val="005D081D"/>
    <w:rsid w:val="005D0900"/>
    <w:rsid w:val="005D6CC5"/>
    <w:rsid w:val="005D6E77"/>
    <w:rsid w:val="005E02B3"/>
    <w:rsid w:val="005E06E8"/>
    <w:rsid w:val="005E40FA"/>
    <w:rsid w:val="005E5ED9"/>
    <w:rsid w:val="005E6641"/>
    <w:rsid w:val="005E67FC"/>
    <w:rsid w:val="005F0993"/>
    <w:rsid w:val="005F1004"/>
    <w:rsid w:val="005F10A7"/>
    <w:rsid w:val="005F1519"/>
    <w:rsid w:val="005F41A5"/>
    <w:rsid w:val="005F5D5D"/>
    <w:rsid w:val="005F7730"/>
    <w:rsid w:val="005F7CC8"/>
    <w:rsid w:val="006009A6"/>
    <w:rsid w:val="00600D1D"/>
    <w:rsid w:val="006013BE"/>
    <w:rsid w:val="00604862"/>
    <w:rsid w:val="006049EF"/>
    <w:rsid w:val="00606F09"/>
    <w:rsid w:val="0061059B"/>
    <w:rsid w:val="0061089A"/>
    <w:rsid w:val="00610988"/>
    <w:rsid w:val="00613A90"/>
    <w:rsid w:val="00615B34"/>
    <w:rsid w:val="00615C98"/>
    <w:rsid w:val="00616150"/>
    <w:rsid w:val="00616FBC"/>
    <w:rsid w:val="00620728"/>
    <w:rsid w:val="006209F1"/>
    <w:rsid w:val="00620C8C"/>
    <w:rsid w:val="00621ACF"/>
    <w:rsid w:val="00621E4C"/>
    <w:rsid w:val="00622205"/>
    <w:rsid w:val="00626D2F"/>
    <w:rsid w:val="006276B0"/>
    <w:rsid w:val="00627CA7"/>
    <w:rsid w:val="00631FED"/>
    <w:rsid w:val="006321FF"/>
    <w:rsid w:val="006332CF"/>
    <w:rsid w:val="00633558"/>
    <w:rsid w:val="006340AC"/>
    <w:rsid w:val="00634CB9"/>
    <w:rsid w:val="00637ADF"/>
    <w:rsid w:val="006405EB"/>
    <w:rsid w:val="006430C7"/>
    <w:rsid w:val="0064568B"/>
    <w:rsid w:val="00647297"/>
    <w:rsid w:val="0064732D"/>
    <w:rsid w:val="00650B6D"/>
    <w:rsid w:val="006520C9"/>
    <w:rsid w:val="00655A96"/>
    <w:rsid w:val="00657BA3"/>
    <w:rsid w:val="00660479"/>
    <w:rsid w:val="00661588"/>
    <w:rsid w:val="006633A4"/>
    <w:rsid w:val="006634B1"/>
    <w:rsid w:val="00664263"/>
    <w:rsid w:val="00665461"/>
    <w:rsid w:val="00666894"/>
    <w:rsid w:val="0067047B"/>
    <w:rsid w:val="00670C68"/>
    <w:rsid w:val="00671BD0"/>
    <w:rsid w:val="0067472C"/>
    <w:rsid w:val="00674A0D"/>
    <w:rsid w:val="006775AB"/>
    <w:rsid w:val="00682363"/>
    <w:rsid w:val="00684F29"/>
    <w:rsid w:val="00685EAE"/>
    <w:rsid w:val="00690F53"/>
    <w:rsid w:val="0069164A"/>
    <w:rsid w:val="00691F8A"/>
    <w:rsid w:val="00691F9D"/>
    <w:rsid w:val="00692290"/>
    <w:rsid w:val="006925C4"/>
    <w:rsid w:val="00692A02"/>
    <w:rsid w:val="006933A5"/>
    <w:rsid w:val="006942EB"/>
    <w:rsid w:val="006944E4"/>
    <w:rsid w:val="00694CF6"/>
    <w:rsid w:val="006A036C"/>
    <w:rsid w:val="006A0481"/>
    <w:rsid w:val="006A0BFC"/>
    <w:rsid w:val="006A1210"/>
    <w:rsid w:val="006A22D3"/>
    <w:rsid w:val="006A4471"/>
    <w:rsid w:val="006A689B"/>
    <w:rsid w:val="006A7E59"/>
    <w:rsid w:val="006A7E94"/>
    <w:rsid w:val="006B0979"/>
    <w:rsid w:val="006B1939"/>
    <w:rsid w:val="006B2212"/>
    <w:rsid w:val="006B3AA7"/>
    <w:rsid w:val="006B6E7A"/>
    <w:rsid w:val="006B7678"/>
    <w:rsid w:val="006C0A33"/>
    <w:rsid w:val="006C11B1"/>
    <w:rsid w:val="006C16AD"/>
    <w:rsid w:val="006C55CF"/>
    <w:rsid w:val="006C5C3C"/>
    <w:rsid w:val="006C5D98"/>
    <w:rsid w:val="006C6171"/>
    <w:rsid w:val="006C73AB"/>
    <w:rsid w:val="006D04DA"/>
    <w:rsid w:val="006D053D"/>
    <w:rsid w:val="006D2ED0"/>
    <w:rsid w:val="006D34FB"/>
    <w:rsid w:val="006D3D70"/>
    <w:rsid w:val="006D436E"/>
    <w:rsid w:val="006D45D1"/>
    <w:rsid w:val="006D62E6"/>
    <w:rsid w:val="006D7114"/>
    <w:rsid w:val="006D763A"/>
    <w:rsid w:val="006E24EF"/>
    <w:rsid w:val="006E5437"/>
    <w:rsid w:val="006E5675"/>
    <w:rsid w:val="006E6674"/>
    <w:rsid w:val="006E6DD6"/>
    <w:rsid w:val="006E71E1"/>
    <w:rsid w:val="006E7AE0"/>
    <w:rsid w:val="006E7E8C"/>
    <w:rsid w:val="006F01D1"/>
    <w:rsid w:val="006F3074"/>
    <w:rsid w:val="006F4363"/>
    <w:rsid w:val="006F555A"/>
    <w:rsid w:val="006F7B48"/>
    <w:rsid w:val="00702E7C"/>
    <w:rsid w:val="007035C8"/>
    <w:rsid w:val="00703DCE"/>
    <w:rsid w:val="00704D63"/>
    <w:rsid w:val="007058E0"/>
    <w:rsid w:val="007102AB"/>
    <w:rsid w:val="007114D5"/>
    <w:rsid w:val="00711C7D"/>
    <w:rsid w:val="0071702B"/>
    <w:rsid w:val="0071761E"/>
    <w:rsid w:val="0072233E"/>
    <w:rsid w:val="0072344A"/>
    <w:rsid w:val="00723B25"/>
    <w:rsid w:val="0072402C"/>
    <w:rsid w:val="00724264"/>
    <w:rsid w:val="00725520"/>
    <w:rsid w:val="00725DAB"/>
    <w:rsid w:val="00726215"/>
    <w:rsid w:val="00726830"/>
    <w:rsid w:val="00726ED7"/>
    <w:rsid w:val="00727F7F"/>
    <w:rsid w:val="007306BE"/>
    <w:rsid w:val="0073234B"/>
    <w:rsid w:val="007338FA"/>
    <w:rsid w:val="0073611B"/>
    <w:rsid w:val="007367F2"/>
    <w:rsid w:val="00740AB2"/>
    <w:rsid w:val="00741BF4"/>
    <w:rsid w:val="007431C8"/>
    <w:rsid w:val="00744CFD"/>
    <w:rsid w:val="007455B2"/>
    <w:rsid w:val="00750E33"/>
    <w:rsid w:val="007513EB"/>
    <w:rsid w:val="00754145"/>
    <w:rsid w:val="00755602"/>
    <w:rsid w:val="007564A9"/>
    <w:rsid w:val="00756575"/>
    <w:rsid w:val="00756655"/>
    <w:rsid w:val="00761D9E"/>
    <w:rsid w:val="00762670"/>
    <w:rsid w:val="0076374F"/>
    <w:rsid w:val="0076488B"/>
    <w:rsid w:val="00765A93"/>
    <w:rsid w:val="00766B8C"/>
    <w:rsid w:val="00767780"/>
    <w:rsid w:val="00771085"/>
    <w:rsid w:val="00772371"/>
    <w:rsid w:val="00772D9D"/>
    <w:rsid w:val="0077324A"/>
    <w:rsid w:val="00783D5F"/>
    <w:rsid w:val="0078599E"/>
    <w:rsid w:val="0078653D"/>
    <w:rsid w:val="007867C5"/>
    <w:rsid w:val="00787A5C"/>
    <w:rsid w:val="007923F1"/>
    <w:rsid w:val="00792EB2"/>
    <w:rsid w:val="00793A6F"/>
    <w:rsid w:val="00793DD1"/>
    <w:rsid w:val="00794374"/>
    <w:rsid w:val="00794C2B"/>
    <w:rsid w:val="0079546D"/>
    <w:rsid w:val="00796665"/>
    <w:rsid w:val="00796AA2"/>
    <w:rsid w:val="00797C8A"/>
    <w:rsid w:val="007A0AAD"/>
    <w:rsid w:val="007A2047"/>
    <w:rsid w:val="007A6070"/>
    <w:rsid w:val="007A6BF9"/>
    <w:rsid w:val="007A71CC"/>
    <w:rsid w:val="007A7A84"/>
    <w:rsid w:val="007A7EF9"/>
    <w:rsid w:val="007B275C"/>
    <w:rsid w:val="007B3A74"/>
    <w:rsid w:val="007B3AEC"/>
    <w:rsid w:val="007B3D1E"/>
    <w:rsid w:val="007B5B3E"/>
    <w:rsid w:val="007B6099"/>
    <w:rsid w:val="007B6777"/>
    <w:rsid w:val="007B6893"/>
    <w:rsid w:val="007B6AE2"/>
    <w:rsid w:val="007B75F4"/>
    <w:rsid w:val="007C04AB"/>
    <w:rsid w:val="007C077B"/>
    <w:rsid w:val="007C081B"/>
    <w:rsid w:val="007C2D2C"/>
    <w:rsid w:val="007C363F"/>
    <w:rsid w:val="007C3DC0"/>
    <w:rsid w:val="007C4978"/>
    <w:rsid w:val="007C4E26"/>
    <w:rsid w:val="007C735C"/>
    <w:rsid w:val="007D022F"/>
    <w:rsid w:val="007D0260"/>
    <w:rsid w:val="007D13D3"/>
    <w:rsid w:val="007D1814"/>
    <w:rsid w:val="007D4941"/>
    <w:rsid w:val="007D56A1"/>
    <w:rsid w:val="007D6A15"/>
    <w:rsid w:val="007D6F50"/>
    <w:rsid w:val="007D7F45"/>
    <w:rsid w:val="007E0111"/>
    <w:rsid w:val="007E04EC"/>
    <w:rsid w:val="007E0897"/>
    <w:rsid w:val="007E0D37"/>
    <w:rsid w:val="007E16A7"/>
    <w:rsid w:val="007E23D3"/>
    <w:rsid w:val="007E26A5"/>
    <w:rsid w:val="007E441E"/>
    <w:rsid w:val="007E45DE"/>
    <w:rsid w:val="007F6C66"/>
    <w:rsid w:val="008001F8"/>
    <w:rsid w:val="00801001"/>
    <w:rsid w:val="00804453"/>
    <w:rsid w:val="0080584D"/>
    <w:rsid w:val="00806034"/>
    <w:rsid w:val="00810E99"/>
    <w:rsid w:val="00811E44"/>
    <w:rsid w:val="00814B73"/>
    <w:rsid w:val="00815500"/>
    <w:rsid w:val="00820670"/>
    <w:rsid w:val="00822E50"/>
    <w:rsid w:val="008232F3"/>
    <w:rsid w:val="00824935"/>
    <w:rsid w:val="00825E0D"/>
    <w:rsid w:val="00826D3F"/>
    <w:rsid w:val="00830087"/>
    <w:rsid w:val="0083384E"/>
    <w:rsid w:val="00834168"/>
    <w:rsid w:val="00834D90"/>
    <w:rsid w:val="00836F8F"/>
    <w:rsid w:val="00837209"/>
    <w:rsid w:val="0083736D"/>
    <w:rsid w:val="00837FCA"/>
    <w:rsid w:val="008414CF"/>
    <w:rsid w:val="00841B88"/>
    <w:rsid w:val="00841C6C"/>
    <w:rsid w:val="00844603"/>
    <w:rsid w:val="00844B51"/>
    <w:rsid w:val="0084750D"/>
    <w:rsid w:val="008505A1"/>
    <w:rsid w:val="008507D6"/>
    <w:rsid w:val="00853813"/>
    <w:rsid w:val="00855C89"/>
    <w:rsid w:val="00856672"/>
    <w:rsid w:val="0086045D"/>
    <w:rsid w:val="00861644"/>
    <w:rsid w:val="00862FB4"/>
    <w:rsid w:val="00863B3A"/>
    <w:rsid w:val="008640B0"/>
    <w:rsid w:val="008647C1"/>
    <w:rsid w:val="00864BE4"/>
    <w:rsid w:val="0086526D"/>
    <w:rsid w:val="00865486"/>
    <w:rsid w:val="00867412"/>
    <w:rsid w:val="00867938"/>
    <w:rsid w:val="00870BFA"/>
    <w:rsid w:val="0087171B"/>
    <w:rsid w:val="008739A1"/>
    <w:rsid w:val="00882826"/>
    <w:rsid w:val="00884C04"/>
    <w:rsid w:val="00885494"/>
    <w:rsid w:val="00891B96"/>
    <w:rsid w:val="00891BBA"/>
    <w:rsid w:val="00894994"/>
    <w:rsid w:val="0089621F"/>
    <w:rsid w:val="00896375"/>
    <w:rsid w:val="00897E30"/>
    <w:rsid w:val="008A0693"/>
    <w:rsid w:val="008A07D8"/>
    <w:rsid w:val="008A4FD3"/>
    <w:rsid w:val="008A532E"/>
    <w:rsid w:val="008A5476"/>
    <w:rsid w:val="008B29A5"/>
    <w:rsid w:val="008B4918"/>
    <w:rsid w:val="008B4A70"/>
    <w:rsid w:val="008B4AE9"/>
    <w:rsid w:val="008B7552"/>
    <w:rsid w:val="008B7FD5"/>
    <w:rsid w:val="008C15D5"/>
    <w:rsid w:val="008C5EB2"/>
    <w:rsid w:val="008D0156"/>
    <w:rsid w:val="008D1225"/>
    <w:rsid w:val="008D23DF"/>
    <w:rsid w:val="008D29F2"/>
    <w:rsid w:val="008D329B"/>
    <w:rsid w:val="008D5BE6"/>
    <w:rsid w:val="008D68CB"/>
    <w:rsid w:val="008E1EA2"/>
    <w:rsid w:val="008E6C1F"/>
    <w:rsid w:val="008F0B0A"/>
    <w:rsid w:val="008F1339"/>
    <w:rsid w:val="008F148D"/>
    <w:rsid w:val="008F2A6E"/>
    <w:rsid w:val="008F32D4"/>
    <w:rsid w:val="008F372E"/>
    <w:rsid w:val="008F3EE0"/>
    <w:rsid w:val="008F421C"/>
    <w:rsid w:val="008F4521"/>
    <w:rsid w:val="008F4A43"/>
    <w:rsid w:val="008F5057"/>
    <w:rsid w:val="008F6FEF"/>
    <w:rsid w:val="008F712A"/>
    <w:rsid w:val="009032AA"/>
    <w:rsid w:val="00903FC0"/>
    <w:rsid w:val="009061DB"/>
    <w:rsid w:val="009065BF"/>
    <w:rsid w:val="00907FDF"/>
    <w:rsid w:val="00911DF2"/>
    <w:rsid w:val="00916F87"/>
    <w:rsid w:val="00920014"/>
    <w:rsid w:val="009217B5"/>
    <w:rsid w:val="009223EE"/>
    <w:rsid w:val="009226BB"/>
    <w:rsid w:val="00925452"/>
    <w:rsid w:val="009270FA"/>
    <w:rsid w:val="00930E4B"/>
    <w:rsid w:val="00933BDA"/>
    <w:rsid w:val="00935704"/>
    <w:rsid w:val="00935F1F"/>
    <w:rsid w:val="00936814"/>
    <w:rsid w:val="00937697"/>
    <w:rsid w:val="009405C3"/>
    <w:rsid w:val="009410BC"/>
    <w:rsid w:val="0094131D"/>
    <w:rsid w:val="009429DF"/>
    <w:rsid w:val="009431E9"/>
    <w:rsid w:val="00943C66"/>
    <w:rsid w:val="0094599D"/>
    <w:rsid w:val="009475F6"/>
    <w:rsid w:val="0094766F"/>
    <w:rsid w:val="00951D39"/>
    <w:rsid w:val="00953426"/>
    <w:rsid w:val="00955E6C"/>
    <w:rsid w:val="009614CF"/>
    <w:rsid w:val="0096180E"/>
    <w:rsid w:val="00961E57"/>
    <w:rsid w:val="00963776"/>
    <w:rsid w:val="009638E5"/>
    <w:rsid w:val="00963F3B"/>
    <w:rsid w:val="00964C33"/>
    <w:rsid w:val="00966CD7"/>
    <w:rsid w:val="00967219"/>
    <w:rsid w:val="009727B8"/>
    <w:rsid w:val="00972A38"/>
    <w:rsid w:val="0097570D"/>
    <w:rsid w:val="00975AA7"/>
    <w:rsid w:val="009805FC"/>
    <w:rsid w:val="0098084E"/>
    <w:rsid w:val="0098307B"/>
    <w:rsid w:val="00983916"/>
    <w:rsid w:val="00983D73"/>
    <w:rsid w:val="00985314"/>
    <w:rsid w:val="00985631"/>
    <w:rsid w:val="009857B4"/>
    <w:rsid w:val="0099136D"/>
    <w:rsid w:val="009919C6"/>
    <w:rsid w:val="00991E5C"/>
    <w:rsid w:val="00992ED5"/>
    <w:rsid w:val="0099357D"/>
    <w:rsid w:val="00993F42"/>
    <w:rsid w:val="00994EE2"/>
    <w:rsid w:val="00995FFD"/>
    <w:rsid w:val="009962D3"/>
    <w:rsid w:val="009A0426"/>
    <w:rsid w:val="009A12BF"/>
    <w:rsid w:val="009A1760"/>
    <w:rsid w:val="009A218C"/>
    <w:rsid w:val="009A3FF4"/>
    <w:rsid w:val="009A609B"/>
    <w:rsid w:val="009B329E"/>
    <w:rsid w:val="009B4ABD"/>
    <w:rsid w:val="009B723B"/>
    <w:rsid w:val="009B776B"/>
    <w:rsid w:val="009C248A"/>
    <w:rsid w:val="009C5D30"/>
    <w:rsid w:val="009C643E"/>
    <w:rsid w:val="009C69E6"/>
    <w:rsid w:val="009C6FCE"/>
    <w:rsid w:val="009D045D"/>
    <w:rsid w:val="009D12DD"/>
    <w:rsid w:val="009D1737"/>
    <w:rsid w:val="009D4303"/>
    <w:rsid w:val="009D46DC"/>
    <w:rsid w:val="009D4806"/>
    <w:rsid w:val="009D5058"/>
    <w:rsid w:val="009D65A4"/>
    <w:rsid w:val="009E008D"/>
    <w:rsid w:val="009E1910"/>
    <w:rsid w:val="009E4903"/>
    <w:rsid w:val="009E6A14"/>
    <w:rsid w:val="009E6C1F"/>
    <w:rsid w:val="009E7BDB"/>
    <w:rsid w:val="009F07C4"/>
    <w:rsid w:val="009F3AF3"/>
    <w:rsid w:val="009F4926"/>
    <w:rsid w:val="009F749C"/>
    <w:rsid w:val="009F74B1"/>
    <w:rsid w:val="00A00827"/>
    <w:rsid w:val="00A01F08"/>
    <w:rsid w:val="00A10603"/>
    <w:rsid w:val="00A1173A"/>
    <w:rsid w:val="00A1367A"/>
    <w:rsid w:val="00A14797"/>
    <w:rsid w:val="00A14D91"/>
    <w:rsid w:val="00A17838"/>
    <w:rsid w:val="00A17862"/>
    <w:rsid w:val="00A206AB"/>
    <w:rsid w:val="00A2095A"/>
    <w:rsid w:val="00A21153"/>
    <w:rsid w:val="00A33DF1"/>
    <w:rsid w:val="00A35275"/>
    <w:rsid w:val="00A36210"/>
    <w:rsid w:val="00A37012"/>
    <w:rsid w:val="00A4020E"/>
    <w:rsid w:val="00A40D61"/>
    <w:rsid w:val="00A417A6"/>
    <w:rsid w:val="00A4241D"/>
    <w:rsid w:val="00A4277D"/>
    <w:rsid w:val="00A42BA9"/>
    <w:rsid w:val="00A4539E"/>
    <w:rsid w:val="00A475BF"/>
    <w:rsid w:val="00A50EEE"/>
    <w:rsid w:val="00A52A45"/>
    <w:rsid w:val="00A53DC3"/>
    <w:rsid w:val="00A56751"/>
    <w:rsid w:val="00A61117"/>
    <w:rsid w:val="00A640A1"/>
    <w:rsid w:val="00A64B18"/>
    <w:rsid w:val="00A658DF"/>
    <w:rsid w:val="00A67C19"/>
    <w:rsid w:val="00A70454"/>
    <w:rsid w:val="00A72B89"/>
    <w:rsid w:val="00A7488B"/>
    <w:rsid w:val="00A75878"/>
    <w:rsid w:val="00A81220"/>
    <w:rsid w:val="00A82695"/>
    <w:rsid w:val="00A837B0"/>
    <w:rsid w:val="00A8403F"/>
    <w:rsid w:val="00A87C50"/>
    <w:rsid w:val="00A914CF"/>
    <w:rsid w:val="00A93FBD"/>
    <w:rsid w:val="00A94E2F"/>
    <w:rsid w:val="00A9772C"/>
    <w:rsid w:val="00AA1F8F"/>
    <w:rsid w:val="00AA3D6C"/>
    <w:rsid w:val="00AA3E35"/>
    <w:rsid w:val="00AA47C6"/>
    <w:rsid w:val="00AA4EC0"/>
    <w:rsid w:val="00AB42EE"/>
    <w:rsid w:val="00AB6E5E"/>
    <w:rsid w:val="00AB7519"/>
    <w:rsid w:val="00AB791E"/>
    <w:rsid w:val="00AB7ADE"/>
    <w:rsid w:val="00AC1C5D"/>
    <w:rsid w:val="00AC4123"/>
    <w:rsid w:val="00AC5D3D"/>
    <w:rsid w:val="00AC69BD"/>
    <w:rsid w:val="00AC6A4D"/>
    <w:rsid w:val="00AC72EF"/>
    <w:rsid w:val="00AD0B85"/>
    <w:rsid w:val="00AD1A2D"/>
    <w:rsid w:val="00AD1FE7"/>
    <w:rsid w:val="00AD2AE8"/>
    <w:rsid w:val="00AD3341"/>
    <w:rsid w:val="00AD7C6B"/>
    <w:rsid w:val="00AE0616"/>
    <w:rsid w:val="00AE1082"/>
    <w:rsid w:val="00AE20C4"/>
    <w:rsid w:val="00AE4201"/>
    <w:rsid w:val="00AE718F"/>
    <w:rsid w:val="00AE7D2E"/>
    <w:rsid w:val="00AF2BA4"/>
    <w:rsid w:val="00AF37A8"/>
    <w:rsid w:val="00AF4715"/>
    <w:rsid w:val="00AF670C"/>
    <w:rsid w:val="00B01530"/>
    <w:rsid w:val="00B02880"/>
    <w:rsid w:val="00B06408"/>
    <w:rsid w:val="00B06449"/>
    <w:rsid w:val="00B0702C"/>
    <w:rsid w:val="00B12934"/>
    <w:rsid w:val="00B13504"/>
    <w:rsid w:val="00B138EC"/>
    <w:rsid w:val="00B13904"/>
    <w:rsid w:val="00B169AB"/>
    <w:rsid w:val="00B16CE9"/>
    <w:rsid w:val="00B22974"/>
    <w:rsid w:val="00B23664"/>
    <w:rsid w:val="00B24459"/>
    <w:rsid w:val="00B265A3"/>
    <w:rsid w:val="00B30189"/>
    <w:rsid w:val="00B31E77"/>
    <w:rsid w:val="00B36D45"/>
    <w:rsid w:val="00B3753C"/>
    <w:rsid w:val="00B42581"/>
    <w:rsid w:val="00B46EA6"/>
    <w:rsid w:val="00B51650"/>
    <w:rsid w:val="00B51677"/>
    <w:rsid w:val="00B519B5"/>
    <w:rsid w:val="00B51A88"/>
    <w:rsid w:val="00B53DFD"/>
    <w:rsid w:val="00B60D9C"/>
    <w:rsid w:val="00B620C7"/>
    <w:rsid w:val="00B62170"/>
    <w:rsid w:val="00B632E9"/>
    <w:rsid w:val="00B63BFD"/>
    <w:rsid w:val="00B64BA1"/>
    <w:rsid w:val="00B650E9"/>
    <w:rsid w:val="00B65C4C"/>
    <w:rsid w:val="00B67C1F"/>
    <w:rsid w:val="00B704BB"/>
    <w:rsid w:val="00B707C9"/>
    <w:rsid w:val="00B71342"/>
    <w:rsid w:val="00B7261D"/>
    <w:rsid w:val="00B7265A"/>
    <w:rsid w:val="00B74489"/>
    <w:rsid w:val="00B753FA"/>
    <w:rsid w:val="00B7551F"/>
    <w:rsid w:val="00B75AAA"/>
    <w:rsid w:val="00B76D43"/>
    <w:rsid w:val="00B80349"/>
    <w:rsid w:val="00B82BA8"/>
    <w:rsid w:val="00B82EC6"/>
    <w:rsid w:val="00B83189"/>
    <w:rsid w:val="00B842DF"/>
    <w:rsid w:val="00B84590"/>
    <w:rsid w:val="00B85435"/>
    <w:rsid w:val="00B86175"/>
    <w:rsid w:val="00B86DC3"/>
    <w:rsid w:val="00B873BE"/>
    <w:rsid w:val="00B90053"/>
    <w:rsid w:val="00B92466"/>
    <w:rsid w:val="00B9306D"/>
    <w:rsid w:val="00B93D6A"/>
    <w:rsid w:val="00B93F8C"/>
    <w:rsid w:val="00B952BE"/>
    <w:rsid w:val="00B959A2"/>
    <w:rsid w:val="00B959F1"/>
    <w:rsid w:val="00B97939"/>
    <w:rsid w:val="00B97DE7"/>
    <w:rsid w:val="00B97FEE"/>
    <w:rsid w:val="00BA071B"/>
    <w:rsid w:val="00BA4925"/>
    <w:rsid w:val="00BA6541"/>
    <w:rsid w:val="00BB09B7"/>
    <w:rsid w:val="00BB175F"/>
    <w:rsid w:val="00BB185E"/>
    <w:rsid w:val="00BB27BE"/>
    <w:rsid w:val="00BB2DC2"/>
    <w:rsid w:val="00BB2DC6"/>
    <w:rsid w:val="00BB3D79"/>
    <w:rsid w:val="00BB3F3E"/>
    <w:rsid w:val="00BB4698"/>
    <w:rsid w:val="00BB4854"/>
    <w:rsid w:val="00BB78F0"/>
    <w:rsid w:val="00BC1F01"/>
    <w:rsid w:val="00BC345E"/>
    <w:rsid w:val="00BC427A"/>
    <w:rsid w:val="00BC5CAB"/>
    <w:rsid w:val="00BD20A8"/>
    <w:rsid w:val="00BD28D0"/>
    <w:rsid w:val="00BD3DEF"/>
    <w:rsid w:val="00BD3E6F"/>
    <w:rsid w:val="00BD4646"/>
    <w:rsid w:val="00BD5050"/>
    <w:rsid w:val="00BD5195"/>
    <w:rsid w:val="00BD7B13"/>
    <w:rsid w:val="00BE0770"/>
    <w:rsid w:val="00BE1880"/>
    <w:rsid w:val="00BE34B9"/>
    <w:rsid w:val="00BE3CE5"/>
    <w:rsid w:val="00BE412C"/>
    <w:rsid w:val="00BE5081"/>
    <w:rsid w:val="00BE591C"/>
    <w:rsid w:val="00BE5F14"/>
    <w:rsid w:val="00BE6E9A"/>
    <w:rsid w:val="00BF0A44"/>
    <w:rsid w:val="00BF0B57"/>
    <w:rsid w:val="00BF2F7F"/>
    <w:rsid w:val="00BF3513"/>
    <w:rsid w:val="00BF35C8"/>
    <w:rsid w:val="00BF4106"/>
    <w:rsid w:val="00C005E6"/>
    <w:rsid w:val="00C02C25"/>
    <w:rsid w:val="00C0315B"/>
    <w:rsid w:val="00C03915"/>
    <w:rsid w:val="00C041D5"/>
    <w:rsid w:val="00C04B90"/>
    <w:rsid w:val="00C0509A"/>
    <w:rsid w:val="00C0524B"/>
    <w:rsid w:val="00C05DB7"/>
    <w:rsid w:val="00C06996"/>
    <w:rsid w:val="00C0789B"/>
    <w:rsid w:val="00C101EE"/>
    <w:rsid w:val="00C103B2"/>
    <w:rsid w:val="00C12BED"/>
    <w:rsid w:val="00C130B8"/>
    <w:rsid w:val="00C13B08"/>
    <w:rsid w:val="00C228F2"/>
    <w:rsid w:val="00C24068"/>
    <w:rsid w:val="00C246FB"/>
    <w:rsid w:val="00C26546"/>
    <w:rsid w:val="00C26A00"/>
    <w:rsid w:val="00C307F9"/>
    <w:rsid w:val="00C30D74"/>
    <w:rsid w:val="00C317F3"/>
    <w:rsid w:val="00C32A83"/>
    <w:rsid w:val="00C347E3"/>
    <w:rsid w:val="00C355B6"/>
    <w:rsid w:val="00C360B3"/>
    <w:rsid w:val="00C37078"/>
    <w:rsid w:val="00C40FB7"/>
    <w:rsid w:val="00C43060"/>
    <w:rsid w:val="00C4568A"/>
    <w:rsid w:val="00C463C8"/>
    <w:rsid w:val="00C47683"/>
    <w:rsid w:val="00C50DDB"/>
    <w:rsid w:val="00C51CD7"/>
    <w:rsid w:val="00C52802"/>
    <w:rsid w:val="00C56090"/>
    <w:rsid w:val="00C61C30"/>
    <w:rsid w:val="00C62010"/>
    <w:rsid w:val="00C620E2"/>
    <w:rsid w:val="00C62B26"/>
    <w:rsid w:val="00C631A4"/>
    <w:rsid w:val="00C636F6"/>
    <w:rsid w:val="00C6413A"/>
    <w:rsid w:val="00C64DFF"/>
    <w:rsid w:val="00C74CAE"/>
    <w:rsid w:val="00C7550E"/>
    <w:rsid w:val="00C77448"/>
    <w:rsid w:val="00C81FC5"/>
    <w:rsid w:val="00C83471"/>
    <w:rsid w:val="00C83543"/>
    <w:rsid w:val="00C83698"/>
    <w:rsid w:val="00C8429A"/>
    <w:rsid w:val="00C84A08"/>
    <w:rsid w:val="00C857E4"/>
    <w:rsid w:val="00C903C0"/>
    <w:rsid w:val="00C94B3B"/>
    <w:rsid w:val="00C94E26"/>
    <w:rsid w:val="00CA228D"/>
    <w:rsid w:val="00CA2372"/>
    <w:rsid w:val="00CA262C"/>
    <w:rsid w:val="00CA35D7"/>
    <w:rsid w:val="00CA3892"/>
    <w:rsid w:val="00CA398F"/>
    <w:rsid w:val="00CA4C8B"/>
    <w:rsid w:val="00CA4DA0"/>
    <w:rsid w:val="00CA552C"/>
    <w:rsid w:val="00CA5E40"/>
    <w:rsid w:val="00CA6E6E"/>
    <w:rsid w:val="00CA7ABD"/>
    <w:rsid w:val="00CB143F"/>
    <w:rsid w:val="00CB1825"/>
    <w:rsid w:val="00CB2B07"/>
    <w:rsid w:val="00CB3BE1"/>
    <w:rsid w:val="00CB43CC"/>
    <w:rsid w:val="00CB4EBA"/>
    <w:rsid w:val="00CB5FB8"/>
    <w:rsid w:val="00CB690F"/>
    <w:rsid w:val="00CC0260"/>
    <w:rsid w:val="00CC12CE"/>
    <w:rsid w:val="00CC2264"/>
    <w:rsid w:val="00CC5B49"/>
    <w:rsid w:val="00CC5C8D"/>
    <w:rsid w:val="00CC627F"/>
    <w:rsid w:val="00CC7217"/>
    <w:rsid w:val="00CC7BEE"/>
    <w:rsid w:val="00CD025C"/>
    <w:rsid w:val="00CD04D0"/>
    <w:rsid w:val="00CD0E06"/>
    <w:rsid w:val="00CD1A4E"/>
    <w:rsid w:val="00CD246D"/>
    <w:rsid w:val="00CD5E9D"/>
    <w:rsid w:val="00CE12C6"/>
    <w:rsid w:val="00CE167B"/>
    <w:rsid w:val="00CE1F1B"/>
    <w:rsid w:val="00CE2EC0"/>
    <w:rsid w:val="00CE2FE7"/>
    <w:rsid w:val="00CE5F69"/>
    <w:rsid w:val="00CE70D8"/>
    <w:rsid w:val="00CF019C"/>
    <w:rsid w:val="00CF105E"/>
    <w:rsid w:val="00CF2290"/>
    <w:rsid w:val="00CF2A13"/>
    <w:rsid w:val="00CF3AFB"/>
    <w:rsid w:val="00CF49B6"/>
    <w:rsid w:val="00CF55E9"/>
    <w:rsid w:val="00CF7503"/>
    <w:rsid w:val="00D02539"/>
    <w:rsid w:val="00D03247"/>
    <w:rsid w:val="00D03260"/>
    <w:rsid w:val="00D0425F"/>
    <w:rsid w:val="00D05799"/>
    <w:rsid w:val="00D069FB"/>
    <w:rsid w:val="00D07015"/>
    <w:rsid w:val="00D121BB"/>
    <w:rsid w:val="00D1228B"/>
    <w:rsid w:val="00D1534B"/>
    <w:rsid w:val="00D15389"/>
    <w:rsid w:val="00D16516"/>
    <w:rsid w:val="00D16B8C"/>
    <w:rsid w:val="00D170FA"/>
    <w:rsid w:val="00D17D73"/>
    <w:rsid w:val="00D17EAA"/>
    <w:rsid w:val="00D20FAB"/>
    <w:rsid w:val="00D217CF"/>
    <w:rsid w:val="00D21D54"/>
    <w:rsid w:val="00D22C27"/>
    <w:rsid w:val="00D24FC5"/>
    <w:rsid w:val="00D265CF"/>
    <w:rsid w:val="00D3201F"/>
    <w:rsid w:val="00D3256E"/>
    <w:rsid w:val="00D35C95"/>
    <w:rsid w:val="00D36CE6"/>
    <w:rsid w:val="00D37AC0"/>
    <w:rsid w:val="00D40C61"/>
    <w:rsid w:val="00D41481"/>
    <w:rsid w:val="00D420DA"/>
    <w:rsid w:val="00D4234D"/>
    <w:rsid w:val="00D44301"/>
    <w:rsid w:val="00D46928"/>
    <w:rsid w:val="00D5131C"/>
    <w:rsid w:val="00D5173E"/>
    <w:rsid w:val="00D51E8F"/>
    <w:rsid w:val="00D539ED"/>
    <w:rsid w:val="00D54E33"/>
    <w:rsid w:val="00D56659"/>
    <w:rsid w:val="00D5718A"/>
    <w:rsid w:val="00D574D6"/>
    <w:rsid w:val="00D6087B"/>
    <w:rsid w:val="00D60B88"/>
    <w:rsid w:val="00D6239C"/>
    <w:rsid w:val="00D660BF"/>
    <w:rsid w:val="00D6699D"/>
    <w:rsid w:val="00D66DE6"/>
    <w:rsid w:val="00D66E0F"/>
    <w:rsid w:val="00D7070D"/>
    <w:rsid w:val="00D71EEB"/>
    <w:rsid w:val="00D71FFF"/>
    <w:rsid w:val="00D72D76"/>
    <w:rsid w:val="00D730F9"/>
    <w:rsid w:val="00D75A1B"/>
    <w:rsid w:val="00D77F7F"/>
    <w:rsid w:val="00D80339"/>
    <w:rsid w:val="00D80B88"/>
    <w:rsid w:val="00D8107D"/>
    <w:rsid w:val="00D813F7"/>
    <w:rsid w:val="00D82531"/>
    <w:rsid w:val="00D84357"/>
    <w:rsid w:val="00D844B4"/>
    <w:rsid w:val="00D845B2"/>
    <w:rsid w:val="00D853E7"/>
    <w:rsid w:val="00D86C5A"/>
    <w:rsid w:val="00D91B75"/>
    <w:rsid w:val="00D922A3"/>
    <w:rsid w:val="00D92793"/>
    <w:rsid w:val="00D92BF8"/>
    <w:rsid w:val="00D9509A"/>
    <w:rsid w:val="00D95476"/>
    <w:rsid w:val="00D95883"/>
    <w:rsid w:val="00D97538"/>
    <w:rsid w:val="00DA09EC"/>
    <w:rsid w:val="00DA2B1D"/>
    <w:rsid w:val="00DA2D77"/>
    <w:rsid w:val="00DA4850"/>
    <w:rsid w:val="00DA5C55"/>
    <w:rsid w:val="00DA66C4"/>
    <w:rsid w:val="00DA67F8"/>
    <w:rsid w:val="00DB33F5"/>
    <w:rsid w:val="00DB6B8B"/>
    <w:rsid w:val="00DB6CFB"/>
    <w:rsid w:val="00DB7516"/>
    <w:rsid w:val="00DC0401"/>
    <w:rsid w:val="00DC1A98"/>
    <w:rsid w:val="00DC1C99"/>
    <w:rsid w:val="00DC3067"/>
    <w:rsid w:val="00DC323E"/>
    <w:rsid w:val="00DC4746"/>
    <w:rsid w:val="00DC4E28"/>
    <w:rsid w:val="00DC5494"/>
    <w:rsid w:val="00DC624D"/>
    <w:rsid w:val="00DC731D"/>
    <w:rsid w:val="00DC7BCF"/>
    <w:rsid w:val="00DC7D05"/>
    <w:rsid w:val="00DD1A0D"/>
    <w:rsid w:val="00DD3A64"/>
    <w:rsid w:val="00DD470B"/>
    <w:rsid w:val="00DD65EA"/>
    <w:rsid w:val="00DE0C93"/>
    <w:rsid w:val="00DE2479"/>
    <w:rsid w:val="00DE35F5"/>
    <w:rsid w:val="00DF02F0"/>
    <w:rsid w:val="00DF052E"/>
    <w:rsid w:val="00DF63FF"/>
    <w:rsid w:val="00E005C8"/>
    <w:rsid w:val="00E00F9C"/>
    <w:rsid w:val="00E02E5C"/>
    <w:rsid w:val="00E03F1D"/>
    <w:rsid w:val="00E05ADC"/>
    <w:rsid w:val="00E07214"/>
    <w:rsid w:val="00E073D6"/>
    <w:rsid w:val="00E11184"/>
    <w:rsid w:val="00E16FA8"/>
    <w:rsid w:val="00E17184"/>
    <w:rsid w:val="00E17E56"/>
    <w:rsid w:val="00E20C08"/>
    <w:rsid w:val="00E21BE6"/>
    <w:rsid w:val="00E22D89"/>
    <w:rsid w:val="00E23508"/>
    <w:rsid w:val="00E23553"/>
    <w:rsid w:val="00E23C3B"/>
    <w:rsid w:val="00E2514C"/>
    <w:rsid w:val="00E2587A"/>
    <w:rsid w:val="00E267C7"/>
    <w:rsid w:val="00E313CB"/>
    <w:rsid w:val="00E3209A"/>
    <w:rsid w:val="00E32814"/>
    <w:rsid w:val="00E335A6"/>
    <w:rsid w:val="00E34844"/>
    <w:rsid w:val="00E357BB"/>
    <w:rsid w:val="00E35A79"/>
    <w:rsid w:val="00E36603"/>
    <w:rsid w:val="00E36BDA"/>
    <w:rsid w:val="00E375D5"/>
    <w:rsid w:val="00E37A23"/>
    <w:rsid w:val="00E40617"/>
    <w:rsid w:val="00E409E6"/>
    <w:rsid w:val="00E46339"/>
    <w:rsid w:val="00E46881"/>
    <w:rsid w:val="00E4741C"/>
    <w:rsid w:val="00E47860"/>
    <w:rsid w:val="00E5136B"/>
    <w:rsid w:val="00E542E1"/>
    <w:rsid w:val="00E5573E"/>
    <w:rsid w:val="00E56CBA"/>
    <w:rsid w:val="00E571FC"/>
    <w:rsid w:val="00E57B31"/>
    <w:rsid w:val="00E60F7A"/>
    <w:rsid w:val="00E670E7"/>
    <w:rsid w:val="00E67DB0"/>
    <w:rsid w:val="00E70FAF"/>
    <w:rsid w:val="00E715F0"/>
    <w:rsid w:val="00E724C9"/>
    <w:rsid w:val="00E741CC"/>
    <w:rsid w:val="00E74415"/>
    <w:rsid w:val="00E77FD7"/>
    <w:rsid w:val="00E80EFE"/>
    <w:rsid w:val="00E8189C"/>
    <w:rsid w:val="00E81CDF"/>
    <w:rsid w:val="00E85B73"/>
    <w:rsid w:val="00E862FA"/>
    <w:rsid w:val="00E872E6"/>
    <w:rsid w:val="00E92DC2"/>
    <w:rsid w:val="00E93B71"/>
    <w:rsid w:val="00E93FAB"/>
    <w:rsid w:val="00E96B2B"/>
    <w:rsid w:val="00EA0F76"/>
    <w:rsid w:val="00EA2912"/>
    <w:rsid w:val="00EA4049"/>
    <w:rsid w:val="00EA7026"/>
    <w:rsid w:val="00EA77A3"/>
    <w:rsid w:val="00EA782E"/>
    <w:rsid w:val="00EB109E"/>
    <w:rsid w:val="00EB1F45"/>
    <w:rsid w:val="00EB2F46"/>
    <w:rsid w:val="00EB4009"/>
    <w:rsid w:val="00EB45C9"/>
    <w:rsid w:val="00EB55E8"/>
    <w:rsid w:val="00EB6F29"/>
    <w:rsid w:val="00EC0553"/>
    <w:rsid w:val="00EC3374"/>
    <w:rsid w:val="00EC3A1F"/>
    <w:rsid w:val="00EC3A96"/>
    <w:rsid w:val="00EC7598"/>
    <w:rsid w:val="00ED0585"/>
    <w:rsid w:val="00ED248A"/>
    <w:rsid w:val="00ED277B"/>
    <w:rsid w:val="00ED38D0"/>
    <w:rsid w:val="00ED4D1E"/>
    <w:rsid w:val="00ED50DD"/>
    <w:rsid w:val="00ED6F67"/>
    <w:rsid w:val="00ED7784"/>
    <w:rsid w:val="00EE0D1E"/>
    <w:rsid w:val="00EE1F4E"/>
    <w:rsid w:val="00EE2BBC"/>
    <w:rsid w:val="00EE3417"/>
    <w:rsid w:val="00EE3D44"/>
    <w:rsid w:val="00EE4D07"/>
    <w:rsid w:val="00EE5695"/>
    <w:rsid w:val="00EE6CE9"/>
    <w:rsid w:val="00EF078D"/>
    <w:rsid w:val="00EF0F11"/>
    <w:rsid w:val="00EF14AF"/>
    <w:rsid w:val="00EF36BD"/>
    <w:rsid w:val="00EF5223"/>
    <w:rsid w:val="00EF59A8"/>
    <w:rsid w:val="00EF690D"/>
    <w:rsid w:val="00EF6F28"/>
    <w:rsid w:val="00F02E58"/>
    <w:rsid w:val="00F04162"/>
    <w:rsid w:val="00F05519"/>
    <w:rsid w:val="00F07C92"/>
    <w:rsid w:val="00F10102"/>
    <w:rsid w:val="00F1071B"/>
    <w:rsid w:val="00F12FB7"/>
    <w:rsid w:val="00F15E63"/>
    <w:rsid w:val="00F168C0"/>
    <w:rsid w:val="00F22A94"/>
    <w:rsid w:val="00F230AB"/>
    <w:rsid w:val="00F234B0"/>
    <w:rsid w:val="00F23FEC"/>
    <w:rsid w:val="00F306A2"/>
    <w:rsid w:val="00F31C9E"/>
    <w:rsid w:val="00F34B08"/>
    <w:rsid w:val="00F364CF"/>
    <w:rsid w:val="00F36536"/>
    <w:rsid w:val="00F3660C"/>
    <w:rsid w:val="00F36B60"/>
    <w:rsid w:val="00F377FE"/>
    <w:rsid w:val="00F4043D"/>
    <w:rsid w:val="00F411C5"/>
    <w:rsid w:val="00F42C97"/>
    <w:rsid w:val="00F456BD"/>
    <w:rsid w:val="00F53F07"/>
    <w:rsid w:val="00F540F3"/>
    <w:rsid w:val="00F56257"/>
    <w:rsid w:val="00F56381"/>
    <w:rsid w:val="00F56881"/>
    <w:rsid w:val="00F56FC6"/>
    <w:rsid w:val="00F57928"/>
    <w:rsid w:val="00F608DA"/>
    <w:rsid w:val="00F61982"/>
    <w:rsid w:val="00F63822"/>
    <w:rsid w:val="00F66240"/>
    <w:rsid w:val="00F66929"/>
    <w:rsid w:val="00F70C9E"/>
    <w:rsid w:val="00F72D4F"/>
    <w:rsid w:val="00F73AC7"/>
    <w:rsid w:val="00F75CF8"/>
    <w:rsid w:val="00F80511"/>
    <w:rsid w:val="00F910EA"/>
    <w:rsid w:val="00F9270F"/>
    <w:rsid w:val="00F92832"/>
    <w:rsid w:val="00F93149"/>
    <w:rsid w:val="00F9357B"/>
    <w:rsid w:val="00F95B7E"/>
    <w:rsid w:val="00FA115F"/>
    <w:rsid w:val="00FA27C6"/>
    <w:rsid w:val="00FA2A69"/>
    <w:rsid w:val="00FA4C30"/>
    <w:rsid w:val="00FA5563"/>
    <w:rsid w:val="00FA7EE8"/>
    <w:rsid w:val="00FC47B3"/>
    <w:rsid w:val="00FC6E5B"/>
    <w:rsid w:val="00FC72B6"/>
    <w:rsid w:val="00FD438D"/>
    <w:rsid w:val="00FD56C1"/>
    <w:rsid w:val="00FE1F82"/>
    <w:rsid w:val="00FE4EE9"/>
    <w:rsid w:val="00FE7A40"/>
    <w:rsid w:val="00FF0418"/>
    <w:rsid w:val="00FF0667"/>
    <w:rsid w:val="00FF1A98"/>
    <w:rsid w:val="00FF1E9D"/>
    <w:rsid w:val="00FF2B2D"/>
    <w:rsid w:val="00FF2FF7"/>
    <w:rsid w:val="00FF301A"/>
    <w:rsid w:val="00FF4FEC"/>
    <w:rsid w:val="00FF5B4F"/>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eastAsiaTheme="minorEastAsia"/>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 w:type="character" w:styleId="PlaceholderText">
    <w:name w:val="Placeholder Text"/>
    <w:basedOn w:val="DefaultParagraphFont"/>
    <w:uiPriority w:val="99"/>
    <w:semiHidden/>
    <w:rsid w:val="00626D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815149119">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jpeg"/><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10</Pages>
  <Words>3644</Words>
  <Characters>20774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1210</cp:revision>
  <dcterms:created xsi:type="dcterms:W3CDTF">2020-09-22T03:50:00Z</dcterms:created>
  <dcterms:modified xsi:type="dcterms:W3CDTF">2020-10-02T06:05:00Z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http://www.zotero.org/styles/evolution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